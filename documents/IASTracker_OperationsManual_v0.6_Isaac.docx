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E7AEE0" w14:textId="77777777" w:rsidR="001D4F6B" w:rsidRDefault="001D4F6B" w:rsidP="008846CE">
      <w:pPr>
        <w:ind w:left="2832" w:hanging="2832"/>
        <w:jc w:val="both"/>
        <w:rPr>
          <w:rFonts w:cs="Arial"/>
          <w:color w:val="000000"/>
          <w:sz w:val="20"/>
          <w:szCs w:val="20"/>
          <w:lang w:val="en-GB"/>
        </w:rPr>
      </w:pPr>
    </w:p>
    <w:p w14:paraId="7C2C98BE" w14:textId="77777777" w:rsidR="001D4F6B" w:rsidRDefault="001D4F6B" w:rsidP="008846CE">
      <w:pPr>
        <w:ind w:left="2124" w:hanging="2124"/>
        <w:jc w:val="both"/>
        <w:rPr>
          <w:rFonts w:cs="Arial"/>
          <w:color w:val="000000"/>
          <w:sz w:val="20"/>
          <w:szCs w:val="20"/>
          <w:lang w:val="en-GB"/>
        </w:rPr>
      </w:pPr>
    </w:p>
    <w:p w14:paraId="55ECBB44" w14:textId="77777777" w:rsidR="001D4F6B" w:rsidRDefault="001D4F6B" w:rsidP="008846CE">
      <w:pPr>
        <w:ind w:left="2124" w:hanging="2124"/>
        <w:jc w:val="both"/>
        <w:rPr>
          <w:rFonts w:cs="Arial"/>
          <w:color w:val="000000"/>
          <w:sz w:val="20"/>
          <w:szCs w:val="20"/>
          <w:lang w:val="en-GB"/>
        </w:rPr>
      </w:pPr>
    </w:p>
    <w:p w14:paraId="75D8FE7C" w14:textId="77777777" w:rsidR="001D4F6B" w:rsidRDefault="001D4F6B" w:rsidP="008846CE">
      <w:pPr>
        <w:ind w:left="2124" w:hanging="2124"/>
        <w:jc w:val="both"/>
        <w:rPr>
          <w:rFonts w:cs="Arial"/>
          <w:color w:val="000000"/>
          <w:sz w:val="20"/>
          <w:szCs w:val="20"/>
          <w:lang w:val="en-GB"/>
        </w:rPr>
      </w:pPr>
    </w:p>
    <w:p w14:paraId="20A7D2A2" w14:textId="77777777" w:rsidR="001D4F6B" w:rsidRDefault="001D4F6B" w:rsidP="008846CE">
      <w:pPr>
        <w:ind w:left="2124" w:hanging="2124"/>
        <w:jc w:val="both"/>
        <w:rPr>
          <w:rFonts w:cs="Arial"/>
          <w:color w:val="000000"/>
          <w:sz w:val="20"/>
          <w:szCs w:val="20"/>
          <w:lang w:val="en-GB"/>
        </w:rPr>
      </w:pPr>
    </w:p>
    <w:p w14:paraId="614866CB" w14:textId="77777777" w:rsidR="001D4F6B" w:rsidRDefault="001D4F6B" w:rsidP="008846CE">
      <w:pPr>
        <w:ind w:left="2124" w:hanging="2124"/>
        <w:jc w:val="both"/>
        <w:rPr>
          <w:rFonts w:cs="Arial"/>
          <w:color w:val="000000"/>
          <w:sz w:val="20"/>
          <w:szCs w:val="20"/>
          <w:lang w:val="en-GB"/>
        </w:rPr>
      </w:pPr>
    </w:p>
    <w:p w14:paraId="319C60B3" w14:textId="77777777" w:rsidR="001D4F6B" w:rsidRDefault="001D4F6B" w:rsidP="008846CE">
      <w:pPr>
        <w:ind w:left="2124" w:hanging="2124"/>
        <w:jc w:val="both"/>
        <w:rPr>
          <w:rFonts w:cs="Arial"/>
          <w:color w:val="000000"/>
          <w:sz w:val="20"/>
          <w:szCs w:val="20"/>
          <w:lang w:val="en-GB"/>
        </w:rPr>
      </w:pPr>
    </w:p>
    <w:p w14:paraId="57367C88" w14:textId="77777777" w:rsidR="008D7D21" w:rsidRPr="00DC64AD" w:rsidRDefault="00F45646" w:rsidP="008846CE">
      <w:pPr>
        <w:ind w:left="2124" w:hanging="2124"/>
        <w:jc w:val="center"/>
        <w:rPr>
          <w:rFonts w:cs="Arial"/>
          <w:b/>
          <w:color w:val="000000"/>
          <w:sz w:val="40"/>
          <w:szCs w:val="40"/>
          <w:lang w:val="en-GB"/>
        </w:rPr>
      </w:pPr>
      <w:proofErr w:type="spellStart"/>
      <w:r w:rsidRPr="00DC64AD">
        <w:rPr>
          <w:rFonts w:cs="Arial"/>
          <w:b/>
          <w:color w:val="000000"/>
          <w:sz w:val="40"/>
          <w:szCs w:val="40"/>
          <w:lang w:val="en-GB"/>
        </w:rPr>
        <w:t>IASTracker</w:t>
      </w:r>
      <w:proofErr w:type="spellEnd"/>
    </w:p>
    <w:p w14:paraId="60544E83" w14:textId="77777777" w:rsidR="001D4F6B" w:rsidRDefault="00572548" w:rsidP="008846CE">
      <w:pPr>
        <w:ind w:left="2124" w:hanging="2124"/>
        <w:jc w:val="center"/>
        <w:rPr>
          <w:rFonts w:cs="Arial"/>
          <w:color w:val="000000"/>
          <w:sz w:val="36"/>
          <w:szCs w:val="36"/>
          <w:lang w:val="en-GB"/>
        </w:rPr>
      </w:pPr>
      <w:r>
        <w:rPr>
          <w:rFonts w:cs="Arial"/>
          <w:color w:val="000000"/>
          <w:sz w:val="36"/>
          <w:szCs w:val="36"/>
          <w:lang w:val="en-GB"/>
        </w:rPr>
        <w:t>Operations</w:t>
      </w:r>
      <w:r w:rsidR="00FE229A">
        <w:rPr>
          <w:rFonts w:cs="Arial"/>
          <w:color w:val="000000"/>
          <w:sz w:val="36"/>
          <w:szCs w:val="36"/>
          <w:lang w:val="en-GB"/>
        </w:rPr>
        <w:t xml:space="preserve"> </w:t>
      </w:r>
      <w:r w:rsidR="0093563E">
        <w:rPr>
          <w:rFonts w:cs="Arial"/>
          <w:color w:val="000000"/>
          <w:sz w:val="36"/>
          <w:szCs w:val="36"/>
          <w:lang w:val="en-GB"/>
        </w:rPr>
        <w:t>Manual</w:t>
      </w:r>
    </w:p>
    <w:p w14:paraId="1D54E104" w14:textId="77777777" w:rsidR="00B91428" w:rsidRPr="00613E50" w:rsidRDefault="00572548" w:rsidP="008846CE">
      <w:pPr>
        <w:ind w:left="2124" w:hanging="2124"/>
        <w:jc w:val="center"/>
        <w:rPr>
          <w:rFonts w:cs="Arial"/>
          <w:color w:val="000000"/>
          <w:sz w:val="20"/>
          <w:szCs w:val="20"/>
          <w:lang w:val="en-GB"/>
        </w:rPr>
      </w:pPr>
      <w:r w:rsidRPr="00613E50">
        <w:rPr>
          <w:rFonts w:cs="Arial"/>
          <w:color w:val="000000"/>
          <w:sz w:val="20"/>
          <w:szCs w:val="20"/>
          <w:lang w:val="en-GB"/>
        </w:rPr>
        <w:t xml:space="preserve"> </w:t>
      </w:r>
      <w:r w:rsidR="00B91428" w:rsidRPr="00613E50">
        <w:rPr>
          <w:rFonts w:cs="Arial"/>
          <w:color w:val="000000"/>
          <w:sz w:val="20"/>
          <w:szCs w:val="20"/>
          <w:lang w:val="en-GB"/>
        </w:rPr>
        <w:t xml:space="preserve">(IAS Tracker </w:t>
      </w:r>
      <w:r w:rsidR="008A73A1">
        <w:rPr>
          <w:rFonts w:cs="Arial"/>
          <w:color w:val="000000"/>
          <w:sz w:val="20"/>
          <w:szCs w:val="20"/>
          <w:lang w:val="en-GB"/>
        </w:rPr>
        <w:t xml:space="preserve">operations manual </w:t>
      </w:r>
      <w:r w:rsidR="00B91428" w:rsidRPr="00613E50">
        <w:rPr>
          <w:rFonts w:cs="Arial"/>
          <w:color w:val="000000"/>
          <w:sz w:val="20"/>
          <w:szCs w:val="20"/>
          <w:lang w:val="en-GB"/>
        </w:rPr>
        <w:t>v</w:t>
      </w:r>
      <w:r w:rsidR="00ED7C04">
        <w:rPr>
          <w:rFonts w:cs="Arial"/>
          <w:color w:val="000000"/>
          <w:sz w:val="20"/>
          <w:szCs w:val="20"/>
          <w:lang w:val="en-GB"/>
        </w:rPr>
        <w:t>0.3</w:t>
      </w:r>
      <w:r w:rsidR="00B91428" w:rsidRPr="00613E50">
        <w:rPr>
          <w:rFonts w:cs="Arial"/>
          <w:color w:val="000000"/>
          <w:sz w:val="20"/>
          <w:szCs w:val="20"/>
          <w:lang w:val="en-GB"/>
        </w:rPr>
        <w:t>)</w:t>
      </w:r>
    </w:p>
    <w:p w14:paraId="5C491FBB" w14:textId="77777777" w:rsidR="009104A6" w:rsidRDefault="009104A6" w:rsidP="008846CE">
      <w:pPr>
        <w:ind w:left="2124" w:hanging="2124"/>
        <w:jc w:val="both"/>
        <w:rPr>
          <w:rFonts w:cs="Arial"/>
          <w:color w:val="000000"/>
          <w:sz w:val="36"/>
          <w:szCs w:val="36"/>
          <w:lang w:val="en-GB"/>
        </w:rPr>
      </w:pPr>
    </w:p>
    <w:p w14:paraId="7C533B7F" w14:textId="77777777" w:rsidR="009104A6" w:rsidRDefault="009104A6" w:rsidP="008846CE">
      <w:pPr>
        <w:ind w:left="2124" w:hanging="2124"/>
        <w:jc w:val="both"/>
        <w:rPr>
          <w:rFonts w:cs="Arial"/>
          <w:color w:val="000000"/>
          <w:sz w:val="36"/>
          <w:szCs w:val="36"/>
          <w:lang w:val="en-GB"/>
        </w:rPr>
      </w:pPr>
    </w:p>
    <w:p w14:paraId="201E6CED" w14:textId="77777777" w:rsidR="009104A6" w:rsidRPr="001D4F6B" w:rsidRDefault="009104A6" w:rsidP="008846CE">
      <w:pPr>
        <w:ind w:left="2124" w:hanging="2124"/>
        <w:jc w:val="both"/>
        <w:rPr>
          <w:rFonts w:cs="Arial"/>
          <w:color w:val="000000"/>
          <w:sz w:val="40"/>
          <w:szCs w:val="40"/>
          <w:lang w:val="en-GB"/>
        </w:rPr>
      </w:pPr>
    </w:p>
    <w:p w14:paraId="4A458841" w14:textId="77777777" w:rsidR="009A75EE" w:rsidRPr="001D4F6B" w:rsidRDefault="004F13EA" w:rsidP="008846CE">
      <w:pPr>
        <w:ind w:left="2124" w:hanging="2124"/>
        <w:jc w:val="center"/>
        <w:rPr>
          <w:rFonts w:cs="Arial"/>
          <w:color w:val="000000"/>
          <w:sz w:val="20"/>
          <w:szCs w:val="20"/>
          <w:lang w:val="en-GB"/>
        </w:rPr>
      </w:pPr>
      <w:r>
        <w:rPr>
          <w:rFonts w:cs="Arial"/>
          <w:noProof/>
          <w:color w:val="000000"/>
          <w:sz w:val="20"/>
          <w:szCs w:val="20"/>
          <w:lang w:val="en-GB" w:eastAsia="en-GB"/>
        </w:rPr>
        <w:drawing>
          <wp:inline distT="0" distB="0" distL="0" distR="0" wp14:anchorId="5B569248" wp14:editId="2336AF32">
            <wp:extent cx="2446018" cy="2096219"/>
            <wp:effectExtent l="0" t="0" r="0" b="0"/>
            <wp:docPr id="1" name="Imatge 1" descr="IASTRACKER-map_V_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ASTRACKER-map_V_Ok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164" cy="2096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88FC61" w14:textId="77777777" w:rsidR="008D7D21" w:rsidRPr="001D4F6B" w:rsidRDefault="008D7D21" w:rsidP="008846CE">
      <w:pPr>
        <w:ind w:left="708" w:hanging="708"/>
        <w:jc w:val="both"/>
        <w:rPr>
          <w:rFonts w:cs="Arial"/>
          <w:color w:val="000000"/>
          <w:sz w:val="20"/>
          <w:szCs w:val="20"/>
          <w:lang w:val="en-GB"/>
        </w:rPr>
      </w:pPr>
    </w:p>
    <w:p w14:paraId="6A46FC1D" w14:textId="77777777" w:rsidR="001D4F6B" w:rsidRDefault="001D4F6B" w:rsidP="008846CE">
      <w:pPr>
        <w:ind w:left="708" w:hanging="708"/>
        <w:jc w:val="both"/>
        <w:rPr>
          <w:rFonts w:cs="Arial"/>
          <w:sz w:val="20"/>
          <w:szCs w:val="20"/>
          <w:lang w:val="en-GB"/>
        </w:rPr>
      </w:pPr>
    </w:p>
    <w:p w14:paraId="4042CD6F" w14:textId="77777777" w:rsidR="001D4F6B" w:rsidRPr="001D4F6B" w:rsidRDefault="001D4F6B" w:rsidP="008846CE">
      <w:pPr>
        <w:ind w:left="708" w:hanging="708"/>
        <w:jc w:val="both"/>
        <w:rPr>
          <w:rFonts w:cs="Arial"/>
          <w:sz w:val="20"/>
          <w:szCs w:val="20"/>
          <w:lang w:val="en-GB"/>
        </w:rPr>
      </w:pPr>
    </w:p>
    <w:p w14:paraId="5DD0008D" w14:textId="77777777" w:rsidR="008D7D21" w:rsidRPr="001D4F6B" w:rsidRDefault="008D7D21" w:rsidP="008846CE">
      <w:pPr>
        <w:ind w:left="708" w:hanging="708"/>
        <w:jc w:val="both"/>
        <w:rPr>
          <w:rFonts w:cs="Arial"/>
          <w:sz w:val="20"/>
          <w:szCs w:val="20"/>
          <w:lang w:val="en-GB"/>
        </w:rPr>
      </w:pPr>
    </w:p>
    <w:p w14:paraId="0FB20A47" w14:textId="77777777" w:rsidR="009104A6" w:rsidRDefault="009104A6" w:rsidP="008846CE">
      <w:pPr>
        <w:ind w:left="3540" w:hanging="708"/>
        <w:jc w:val="both"/>
        <w:rPr>
          <w:rFonts w:cs="Arial"/>
          <w:b/>
          <w:sz w:val="20"/>
          <w:szCs w:val="20"/>
          <w:lang w:val="en-GB"/>
        </w:rPr>
      </w:pPr>
    </w:p>
    <w:p w14:paraId="3C40EC3B" w14:textId="77777777" w:rsidR="009104A6" w:rsidRDefault="009104A6" w:rsidP="008846CE">
      <w:pPr>
        <w:ind w:left="3540" w:hanging="708"/>
        <w:jc w:val="both"/>
        <w:rPr>
          <w:rFonts w:cs="Arial"/>
          <w:b/>
          <w:sz w:val="20"/>
          <w:szCs w:val="20"/>
          <w:lang w:val="en-GB"/>
        </w:rPr>
      </w:pPr>
    </w:p>
    <w:p w14:paraId="21B3743E" w14:textId="77777777" w:rsidR="009104A6" w:rsidRDefault="009104A6" w:rsidP="008846CE">
      <w:pPr>
        <w:ind w:left="3540" w:hanging="708"/>
        <w:jc w:val="both"/>
        <w:rPr>
          <w:rFonts w:cs="Arial"/>
          <w:b/>
          <w:sz w:val="20"/>
          <w:szCs w:val="20"/>
          <w:lang w:val="en-GB"/>
        </w:rPr>
      </w:pPr>
    </w:p>
    <w:p w14:paraId="7C7F3C12" w14:textId="77777777" w:rsidR="001D4F6B" w:rsidRPr="006F2FCF" w:rsidRDefault="004F13EA" w:rsidP="008846CE">
      <w:pPr>
        <w:ind w:left="2833" w:hanging="709"/>
        <w:jc w:val="both"/>
        <w:rPr>
          <w:rFonts w:cs="Arial"/>
          <w:b/>
          <w:lang w:val="en-GB"/>
        </w:rPr>
      </w:pPr>
      <w:r w:rsidRPr="006F2FCF">
        <w:rPr>
          <w:noProof/>
          <w:lang w:val="en-GB" w:eastAsia="en-GB"/>
        </w:rPr>
        <w:drawing>
          <wp:anchor distT="0" distB="0" distL="114300" distR="114300" simplePos="0" relativeHeight="251657728" behindDoc="0" locked="0" layoutInCell="1" allowOverlap="1" wp14:anchorId="03EBDF3E" wp14:editId="0AE00B58">
            <wp:simplePos x="0" y="0"/>
            <wp:positionH relativeFrom="column">
              <wp:posOffset>244475</wp:posOffset>
            </wp:positionH>
            <wp:positionV relativeFrom="paragraph">
              <wp:posOffset>80645</wp:posOffset>
            </wp:positionV>
            <wp:extent cx="1036955" cy="532130"/>
            <wp:effectExtent l="19050" t="0" r="0" b="0"/>
            <wp:wrapNone/>
            <wp:docPr id="47" name="Imatge 47" descr="logoIC5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logoIC5Team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955" cy="53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D4F6B" w:rsidRPr="006F2FCF">
        <w:rPr>
          <w:rFonts w:cs="Arial"/>
          <w:b/>
          <w:lang w:val="en-GB"/>
        </w:rPr>
        <w:t xml:space="preserve">Project by: </w:t>
      </w:r>
      <w:r w:rsidR="001D4F6B" w:rsidRPr="006F2FCF">
        <w:rPr>
          <w:rFonts w:cs="Arial"/>
          <w:lang w:val="en-GB"/>
        </w:rPr>
        <w:t>IC5Team</w:t>
      </w:r>
    </w:p>
    <w:p w14:paraId="38307EAB" w14:textId="77777777" w:rsidR="001D4F6B" w:rsidRPr="006F2FCF" w:rsidRDefault="001D4F6B" w:rsidP="008846CE">
      <w:pPr>
        <w:ind w:left="2833" w:hanging="709"/>
        <w:jc w:val="both"/>
        <w:rPr>
          <w:rFonts w:cs="Arial"/>
          <w:lang w:val="en-GB"/>
        </w:rPr>
      </w:pPr>
      <w:r w:rsidRPr="006F2FCF">
        <w:rPr>
          <w:rFonts w:cs="Arial"/>
          <w:b/>
          <w:lang w:val="en-GB"/>
        </w:rPr>
        <w:t>Contact</w:t>
      </w:r>
      <w:r w:rsidRPr="006F2FCF">
        <w:rPr>
          <w:rFonts w:cs="Arial"/>
          <w:lang w:val="en-GB"/>
        </w:rPr>
        <w:t xml:space="preserve">: Ms. Blanca </w:t>
      </w:r>
      <w:proofErr w:type="spellStart"/>
      <w:r w:rsidRPr="006F2FCF">
        <w:rPr>
          <w:rFonts w:cs="Arial"/>
          <w:lang w:val="en-GB"/>
        </w:rPr>
        <w:t>Botey</w:t>
      </w:r>
      <w:proofErr w:type="spellEnd"/>
    </w:p>
    <w:p w14:paraId="377830FA" w14:textId="77777777" w:rsidR="001D4F6B" w:rsidRPr="006F2FCF" w:rsidRDefault="001D4F6B" w:rsidP="008846CE">
      <w:pPr>
        <w:ind w:left="2833" w:hanging="709"/>
        <w:jc w:val="both"/>
        <w:rPr>
          <w:rFonts w:cs="Arial"/>
          <w:lang w:val="it-IT"/>
        </w:rPr>
      </w:pPr>
      <w:r w:rsidRPr="006F2FCF">
        <w:rPr>
          <w:rFonts w:cs="Arial"/>
          <w:b/>
          <w:lang w:val="it-IT"/>
        </w:rPr>
        <w:t>e-mail:</w:t>
      </w:r>
      <w:r w:rsidRPr="006F2FCF">
        <w:rPr>
          <w:rFonts w:cs="Arial"/>
          <w:lang w:val="it-IT"/>
        </w:rPr>
        <w:t xml:space="preserve"> ic5team.co@gmail.com</w:t>
      </w:r>
    </w:p>
    <w:p w14:paraId="18FBABE8" w14:textId="77777777" w:rsidR="006F2FCF" w:rsidRDefault="006F2FCF" w:rsidP="008846CE">
      <w:pPr>
        <w:ind w:left="708" w:hanging="708"/>
        <w:jc w:val="both"/>
        <w:rPr>
          <w:rFonts w:cs="Arial"/>
          <w:sz w:val="20"/>
          <w:szCs w:val="20"/>
          <w:lang w:val="it-IT"/>
        </w:rPr>
        <w:sectPr w:rsidR="006F2FCF" w:rsidSect="00C35450">
          <w:footerReference w:type="default" r:id="rId10"/>
          <w:pgSz w:w="11906" w:h="16838"/>
          <w:pgMar w:top="1418" w:right="1701" w:bottom="1418" w:left="1701" w:header="624" w:footer="709" w:gutter="0"/>
          <w:cols w:space="708"/>
          <w:docGrid w:linePitch="360"/>
        </w:sectPr>
      </w:pPr>
    </w:p>
    <w:p w14:paraId="09FEA8E5" w14:textId="77777777" w:rsidR="001A5866" w:rsidRPr="001D4F6B" w:rsidRDefault="0045771B" w:rsidP="008846CE">
      <w:pPr>
        <w:pStyle w:val="TOCHeading"/>
        <w:jc w:val="both"/>
        <w:rPr>
          <w:rFonts w:cs="Arial"/>
          <w:sz w:val="20"/>
          <w:szCs w:val="20"/>
          <w:lang w:val="en-US"/>
        </w:rPr>
      </w:pPr>
      <w:r w:rsidRPr="001D4F6B">
        <w:rPr>
          <w:rFonts w:cs="Arial"/>
          <w:sz w:val="20"/>
          <w:szCs w:val="20"/>
          <w:lang w:val="en-GB"/>
        </w:rPr>
        <w:lastRenderedPageBreak/>
        <w:t>Table of Contents</w:t>
      </w:r>
    </w:p>
    <w:p w14:paraId="09A202DB" w14:textId="77777777" w:rsidR="0045771B" w:rsidRPr="001D4F6B" w:rsidRDefault="0045771B" w:rsidP="008846CE">
      <w:pPr>
        <w:jc w:val="both"/>
        <w:rPr>
          <w:rFonts w:cs="Arial"/>
          <w:sz w:val="20"/>
          <w:szCs w:val="20"/>
          <w:lang w:val="en-US"/>
        </w:rPr>
      </w:pPr>
    </w:p>
    <w:p w14:paraId="27543EBD" w14:textId="77777777" w:rsidR="00CC2039" w:rsidRDefault="00C05C82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r w:rsidRPr="001D4F6B">
        <w:rPr>
          <w:rFonts w:cs="Arial"/>
          <w:sz w:val="20"/>
          <w:szCs w:val="20"/>
          <w:lang w:val="es-ES"/>
        </w:rPr>
        <w:fldChar w:fldCharType="begin"/>
      </w:r>
      <w:r w:rsidR="001A5866" w:rsidRPr="001D4F6B">
        <w:rPr>
          <w:rFonts w:cs="Arial"/>
          <w:sz w:val="20"/>
          <w:szCs w:val="20"/>
          <w:lang w:val="es-ES"/>
        </w:rPr>
        <w:instrText xml:space="preserve"> TOC \o "1-3" \h \z \u </w:instrText>
      </w:r>
      <w:r w:rsidRPr="001D4F6B">
        <w:rPr>
          <w:rFonts w:cs="Arial"/>
          <w:sz w:val="20"/>
          <w:szCs w:val="20"/>
          <w:lang w:val="es-ES"/>
        </w:rPr>
        <w:fldChar w:fldCharType="separate"/>
      </w:r>
      <w:hyperlink w:anchor="_Toc431259987" w:history="1">
        <w:r w:rsidR="00CC2039" w:rsidRPr="00957080">
          <w:rPr>
            <w:rStyle w:val="Hyperlink"/>
            <w:rFonts w:cs="Arial"/>
            <w:noProof/>
            <w:lang w:val="en-GB"/>
          </w:rPr>
          <w:t>1. INTRODUCTION</w:t>
        </w:r>
        <w:r w:rsidR="00CC203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5F78E75" w14:textId="77777777" w:rsidR="00CC2039" w:rsidRDefault="006C2BAA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88" w:history="1">
        <w:r w:rsidR="00CC2039" w:rsidRPr="00957080">
          <w:rPr>
            <w:rStyle w:val="Hyperlink"/>
            <w:rFonts w:cs="Arial"/>
            <w:noProof/>
            <w:lang w:val="en-US"/>
          </w:rPr>
          <w:t>2. IASTRACKER APP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_Toc431259988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3</w:t>
        </w:r>
        <w:r w:rsidR="00C05C82">
          <w:rPr>
            <w:noProof/>
            <w:webHidden/>
          </w:rPr>
          <w:fldChar w:fldCharType="end"/>
        </w:r>
      </w:hyperlink>
    </w:p>
    <w:p w14:paraId="65210860" w14:textId="77777777" w:rsidR="00CC2039" w:rsidRDefault="006C2BA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89" w:history="1">
        <w:r w:rsidR="00CC2039" w:rsidRPr="00957080">
          <w:rPr>
            <w:rStyle w:val="Hyperlink"/>
            <w:rFonts w:cs="Arial"/>
            <w:noProof/>
            <w:lang w:val="en-GB"/>
          </w:rPr>
          <w:t>2.1 SPLASH SCREEN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_Toc431259989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3</w:t>
        </w:r>
        <w:r w:rsidR="00C05C82">
          <w:rPr>
            <w:noProof/>
            <w:webHidden/>
          </w:rPr>
          <w:fldChar w:fldCharType="end"/>
        </w:r>
      </w:hyperlink>
    </w:p>
    <w:p w14:paraId="3F4B3DF7" w14:textId="77777777" w:rsidR="00CC2039" w:rsidRDefault="006C2BA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0" w:history="1">
        <w:r w:rsidR="00CC2039" w:rsidRPr="00957080">
          <w:rPr>
            <w:rStyle w:val="Hyperlink"/>
            <w:rFonts w:cs="Arial"/>
            <w:noProof/>
            <w:lang w:val="en-GB"/>
          </w:rPr>
          <w:t>2.2 IASTRACKER TERMS AND CONDITIONS AGREEMENT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_Toc431259990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3</w:t>
        </w:r>
        <w:r w:rsidR="00C05C82">
          <w:rPr>
            <w:noProof/>
            <w:webHidden/>
          </w:rPr>
          <w:fldChar w:fldCharType="end"/>
        </w:r>
      </w:hyperlink>
    </w:p>
    <w:p w14:paraId="44950692" w14:textId="77777777" w:rsidR="00CC2039" w:rsidRDefault="006C2BA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1" w:history="1">
        <w:r w:rsidR="00CC2039" w:rsidRPr="00957080">
          <w:rPr>
            <w:rStyle w:val="Hyperlink"/>
            <w:rFonts w:cs="Arial"/>
            <w:noProof/>
            <w:lang w:val="en-US"/>
          </w:rPr>
          <w:t>2.3 NAVIGATE THROUGH IASTRACKER MENU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_Toc431259991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4</w:t>
        </w:r>
        <w:r w:rsidR="00C05C82">
          <w:rPr>
            <w:noProof/>
            <w:webHidden/>
          </w:rPr>
          <w:fldChar w:fldCharType="end"/>
        </w:r>
      </w:hyperlink>
    </w:p>
    <w:p w14:paraId="2429E0B7" w14:textId="77777777" w:rsidR="00CC2039" w:rsidRDefault="006C2BA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2" w:history="1">
        <w:r w:rsidR="00CC2039" w:rsidRPr="00957080">
          <w:rPr>
            <w:rStyle w:val="Hyperlink"/>
            <w:rFonts w:cs="Arial"/>
            <w:noProof/>
            <w:lang w:val="en-GB"/>
          </w:rPr>
          <w:t>2.4 IDENTIFY AN IAS AND SEND LOCATIONS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_Toc431259992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5</w:t>
        </w:r>
        <w:r w:rsidR="00C05C82">
          <w:rPr>
            <w:noProof/>
            <w:webHidden/>
          </w:rPr>
          <w:fldChar w:fldCharType="end"/>
        </w:r>
      </w:hyperlink>
    </w:p>
    <w:p w14:paraId="759E7F81" w14:textId="77777777" w:rsidR="00CC2039" w:rsidRDefault="006C2BAA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3" w:history="1">
        <w:r w:rsidR="00CC2039" w:rsidRPr="00957080">
          <w:rPr>
            <w:rStyle w:val="Hyperlink"/>
            <w:rFonts w:cs="Arial"/>
            <w:noProof/>
            <w:lang w:val="en-US"/>
          </w:rPr>
          <w:t>3. PROCEDURES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_Toc431259993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5</w:t>
        </w:r>
        <w:r w:rsidR="00C05C82">
          <w:rPr>
            <w:noProof/>
            <w:webHidden/>
          </w:rPr>
          <w:fldChar w:fldCharType="end"/>
        </w:r>
      </w:hyperlink>
    </w:p>
    <w:p w14:paraId="5C8E6C73" w14:textId="77777777" w:rsidR="00CC2039" w:rsidRDefault="006C2BA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4" w:history="1">
        <w:r w:rsidR="00CC2039" w:rsidRPr="00957080">
          <w:rPr>
            <w:rStyle w:val="Hyperlink"/>
            <w:rFonts w:cs="Arial"/>
            <w:noProof/>
            <w:lang w:val="en-GB"/>
          </w:rPr>
          <w:t>3.1 ADD AN IAS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_Toc431259994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6</w:t>
        </w:r>
        <w:r w:rsidR="00C05C82">
          <w:rPr>
            <w:noProof/>
            <w:webHidden/>
          </w:rPr>
          <w:fldChar w:fldCharType="end"/>
        </w:r>
      </w:hyperlink>
    </w:p>
    <w:p w14:paraId="5EE369E4" w14:textId="77777777" w:rsidR="00CC2039" w:rsidRDefault="006C2BA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5" w:history="1">
        <w:r w:rsidR="00CC2039" w:rsidRPr="00957080">
          <w:rPr>
            <w:rStyle w:val="Hyperlink"/>
            <w:rFonts w:cs="Arial"/>
            <w:noProof/>
            <w:lang w:val="en-GB"/>
          </w:rPr>
          <w:t>3.2 ADD AN IAS AREA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_Toc431259995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8</w:t>
        </w:r>
        <w:r w:rsidR="00C05C82">
          <w:rPr>
            <w:noProof/>
            <w:webHidden/>
          </w:rPr>
          <w:fldChar w:fldCharType="end"/>
        </w:r>
      </w:hyperlink>
    </w:p>
    <w:p w14:paraId="5562422B" w14:textId="77777777" w:rsidR="00CC2039" w:rsidRDefault="006C2BA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6" w:history="1">
        <w:r w:rsidR="00CC2039" w:rsidRPr="00957080">
          <w:rPr>
            <w:rStyle w:val="Hyperlink"/>
            <w:rFonts w:cs="Arial"/>
            <w:noProof/>
            <w:lang w:val="en-GB"/>
          </w:rPr>
          <w:t>3.3 VALIDATING OBSERVATIONS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_Toc431259996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10</w:t>
        </w:r>
        <w:r w:rsidR="00C05C82">
          <w:rPr>
            <w:noProof/>
            <w:webHidden/>
          </w:rPr>
          <w:fldChar w:fldCharType="end"/>
        </w:r>
      </w:hyperlink>
    </w:p>
    <w:p w14:paraId="35914C81" w14:textId="77777777" w:rsidR="00CC2039" w:rsidRDefault="006C2BA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7" w:history="1">
        <w:r w:rsidR="00CC2039" w:rsidRPr="00957080">
          <w:rPr>
            <w:rStyle w:val="Hyperlink"/>
            <w:rFonts w:cs="Arial"/>
            <w:noProof/>
            <w:lang w:val="en-GB"/>
          </w:rPr>
          <w:t>3.4 USER MANAGEMENT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_Toc431259997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10</w:t>
        </w:r>
        <w:r w:rsidR="00C05C82">
          <w:rPr>
            <w:noProof/>
            <w:webHidden/>
          </w:rPr>
          <w:fldChar w:fldCharType="end"/>
        </w:r>
      </w:hyperlink>
    </w:p>
    <w:p w14:paraId="2230C562" w14:textId="77777777" w:rsidR="00CC2039" w:rsidRDefault="006C2BA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8" w:history="1">
        <w:r w:rsidR="00CC2039" w:rsidRPr="00957080">
          <w:rPr>
            <w:rStyle w:val="Hyperlink"/>
            <w:rFonts w:cs="Arial"/>
            <w:noProof/>
            <w:lang w:val="en-GB"/>
          </w:rPr>
          <w:t>3.5 TRANSLATION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_Toc431259998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11</w:t>
        </w:r>
        <w:r w:rsidR="00C05C82">
          <w:rPr>
            <w:noProof/>
            <w:webHidden/>
          </w:rPr>
          <w:fldChar w:fldCharType="end"/>
        </w:r>
      </w:hyperlink>
    </w:p>
    <w:p w14:paraId="4411163F" w14:textId="77777777" w:rsidR="00CC2039" w:rsidRDefault="006C2BAA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a-ES"/>
        </w:rPr>
      </w:pPr>
      <w:hyperlink w:anchor="_Toc431259999" w:history="1">
        <w:r w:rsidR="00CC2039" w:rsidRPr="00957080">
          <w:rPr>
            <w:rStyle w:val="Hyperlink"/>
            <w:rFonts w:cs="Arial"/>
            <w:noProof/>
            <w:lang w:val="en-GB"/>
          </w:rPr>
          <w:t>Annex I. IAS Tracker DATA DICTIONARY</w:t>
        </w:r>
        <w:r w:rsidR="00CC2039">
          <w:rPr>
            <w:noProof/>
            <w:webHidden/>
          </w:rPr>
          <w:tab/>
        </w:r>
        <w:r w:rsidR="00C05C82">
          <w:rPr>
            <w:noProof/>
            <w:webHidden/>
          </w:rPr>
          <w:fldChar w:fldCharType="begin"/>
        </w:r>
        <w:r w:rsidR="00CC2039">
          <w:rPr>
            <w:noProof/>
            <w:webHidden/>
          </w:rPr>
          <w:instrText xml:space="preserve"> PAGEREF _Toc431259999 \h </w:instrText>
        </w:r>
        <w:r w:rsidR="00C05C82">
          <w:rPr>
            <w:noProof/>
            <w:webHidden/>
          </w:rPr>
        </w:r>
        <w:r w:rsidR="00C05C82">
          <w:rPr>
            <w:noProof/>
            <w:webHidden/>
          </w:rPr>
          <w:fldChar w:fldCharType="separate"/>
        </w:r>
        <w:r w:rsidR="00CC2039">
          <w:rPr>
            <w:noProof/>
            <w:webHidden/>
          </w:rPr>
          <w:t>13</w:t>
        </w:r>
        <w:r w:rsidR="00C05C82">
          <w:rPr>
            <w:noProof/>
            <w:webHidden/>
          </w:rPr>
          <w:fldChar w:fldCharType="end"/>
        </w:r>
      </w:hyperlink>
    </w:p>
    <w:p w14:paraId="5E8F39F7" w14:textId="77777777" w:rsidR="00A55314" w:rsidRPr="001D4F6B" w:rsidRDefault="00C05C82" w:rsidP="008846CE">
      <w:pPr>
        <w:jc w:val="both"/>
        <w:rPr>
          <w:rFonts w:cs="Arial"/>
          <w:sz w:val="20"/>
          <w:szCs w:val="20"/>
          <w:lang w:val="es-ES"/>
        </w:rPr>
      </w:pPr>
      <w:r w:rsidRPr="001D4F6B">
        <w:rPr>
          <w:rFonts w:cs="Arial"/>
          <w:sz w:val="20"/>
          <w:szCs w:val="20"/>
          <w:lang w:val="es-ES"/>
        </w:rPr>
        <w:fldChar w:fldCharType="end"/>
      </w:r>
    </w:p>
    <w:p w14:paraId="37AF92B8" w14:textId="77777777" w:rsidR="003D6711" w:rsidRPr="001D4F6B" w:rsidRDefault="00534210" w:rsidP="008846CE">
      <w:pPr>
        <w:pStyle w:val="Heading1"/>
        <w:jc w:val="both"/>
        <w:rPr>
          <w:rFonts w:cs="Arial"/>
          <w:sz w:val="20"/>
          <w:szCs w:val="20"/>
          <w:lang w:val="en-GB"/>
        </w:rPr>
      </w:pPr>
      <w:bookmarkStart w:id="0" w:name="_Toc431259987"/>
      <w:r>
        <w:rPr>
          <w:rFonts w:cs="Arial"/>
          <w:sz w:val="20"/>
          <w:szCs w:val="20"/>
          <w:lang w:val="en-GB"/>
        </w:rPr>
        <w:t>1</w:t>
      </w:r>
      <w:r w:rsidR="003D6711" w:rsidRPr="001D4F6B">
        <w:rPr>
          <w:rFonts w:cs="Arial"/>
          <w:sz w:val="20"/>
          <w:szCs w:val="20"/>
          <w:lang w:val="en-GB"/>
        </w:rPr>
        <w:t xml:space="preserve">. </w:t>
      </w:r>
      <w:r w:rsidR="00A20EF2" w:rsidRPr="001D4F6B">
        <w:rPr>
          <w:rFonts w:cs="Arial"/>
          <w:sz w:val="20"/>
          <w:szCs w:val="20"/>
          <w:lang w:val="en-GB"/>
        </w:rPr>
        <w:t>INTRODUCTION</w:t>
      </w:r>
      <w:bookmarkEnd w:id="0"/>
      <w:r w:rsidR="00A45E0B">
        <w:rPr>
          <w:rFonts w:cs="Arial"/>
          <w:sz w:val="20"/>
          <w:szCs w:val="20"/>
          <w:lang w:val="en-GB"/>
        </w:rPr>
        <w:t xml:space="preserve"> </w:t>
      </w:r>
      <w:r w:rsidR="00B66749">
        <w:rPr>
          <w:rFonts w:cs="Arial"/>
          <w:sz w:val="20"/>
          <w:szCs w:val="20"/>
          <w:lang w:val="en-GB"/>
        </w:rPr>
        <w:t xml:space="preserve"> </w:t>
      </w:r>
    </w:p>
    <w:p w14:paraId="659C7C73" w14:textId="77777777" w:rsidR="00BC6268" w:rsidRDefault="00BC6268" w:rsidP="008846CE">
      <w:pPr>
        <w:jc w:val="both"/>
        <w:rPr>
          <w:rFonts w:cs="Arial"/>
          <w:sz w:val="20"/>
          <w:szCs w:val="20"/>
          <w:lang w:val="en-GB"/>
        </w:rPr>
      </w:pPr>
    </w:p>
    <w:p w14:paraId="3F5F3F4A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This document describes de functionalities of</w:t>
      </w:r>
      <w:r w:rsidR="009373F4">
        <w:rPr>
          <w:rFonts w:cs="Arial"/>
          <w:sz w:val="20"/>
          <w:szCs w:val="20"/>
          <w:lang w:val="en-GB"/>
        </w:rPr>
        <w:t xml:space="preserve"> the</w:t>
      </w:r>
      <w:r>
        <w:rPr>
          <w:rFonts w:cs="Arial"/>
          <w:sz w:val="20"/>
          <w:szCs w:val="20"/>
          <w:lang w:val="en-GB"/>
        </w:rPr>
        <w:t xml:space="preserve">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App, the </w:t>
      </w:r>
      <w:r w:rsidR="009373F4">
        <w:rPr>
          <w:rFonts w:cs="Arial"/>
          <w:sz w:val="20"/>
          <w:szCs w:val="20"/>
          <w:lang w:val="en-GB"/>
        </w:rPr>
        <w:t>Smartphone</w:t>
      </w:r>
      <w:r>
        <w:rPr>
          <w:rFonts w:cs="Arial"/>
          <w:sz w:val="20"/>
          <w:szCs w:val="20"/>
          <w:lang w:val="en-GB"/>
        </w:rPr>
        <w:t xml:space="preserve"> application </w:t>
      </w:r>
      <w:r w:rsidR="009373F4">
        <w:rPr>
          <w:rFonts w:cs="Arial"/>
          <w:sz w:val="20"/>
          <w:szCs w:val="20"/>
          <w:lang w:val="en-GB"/>
        </w:rPr>
        <w:t xml:space="preserve">that </w:t>
      </w:r>
      <w:r>
        <w:rPr>
          <w:rFonts w:cs="Arial"/>
          <w:sz w:val="20"/>
          <w:szCs w:val="20"/>
          <w:lang w:val="en-GB"/>
        </w:rPr>
        <w:t>take</w:t>
      </w:r>
      <w:r w:rsidR="009373F4">
        <w:rPr>
          <w:rFonts w:cs="Arial"/>
          <w:sz w:val="20"/>
          <w:szCs w:val="20"/>
          <w:lang w:val="en-GB"/>
        </w:rPr>
        <w:t>s</w:t>
      </w:r>
      <w:r>
        <w:rPr>
          <w:rFonts w:cs="Arial"/>
          <w:sz w:val="20"/>
          <w:szCs w:val="20"/>
          <w:lang w:val="en-GB"/>
        </w:rPr>
        <w:t xml:space="preserve"> observations of Invasive Alien Species (IAS) developed by IC5Team</w:t>
      </w:r>
      <w:r w:rsidR="009373F4">
        <w:rPr>
          <w:rFonts w:cs="Arial"/>
          <w:sz w:val="20"/>
          <w:szCs w:val="20"/>
          <w:lang w:val="en-GB"/>
        </w:rPr>
        <w:t>. The document also describes</w:t>
      </w:r>
      <w:r>
        <w:rPr>
          <w:rFonts w:cs="Arial"/>
          <w:sz w:val="20"/>
          <w:szCs w:val="20"/>
          <w:lang w:val="en-GB"/>
        </w:rPr>
        <w:t xml:space="preserve"> the main procedures that are needed to scale and maintain the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project, </w:t>
      </w:r>
      <w:commentRangeStart w:id="1"/>
      <w:r>
        <w:rPr>
          <w:rFonts w:cs="Arial"/>
          <w:sz w:val="20"/>
          <w:szCs w:val="20"/>
          <w:lang w:val="en-GB"/>
        </w:rPr>
        <w:t xml:space="preserve">that accessible from the </w:t>
      </w:r>
      <w:commentRangeEnd w:id="1"/>
      <w:r w:rsidR="009373F4">
        <w:rPr>
          <w:rStyle w:val="CommentReference"/>
        </w:rPr>
        <w:commentReference w:id="1"/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geoportal.</w:t>
      </w:r>
    </w:p>
    <w:p w14:paraId="440BC8DB" w14:textId="77777777" w:rsidR="009C525E" w:rsidRPr="009006B5" w:rsidRDefault="00534210" w:rsidP="008846CE">
      <w:pPr>
        <w:pStyle w:val="Heading1"/>
        <w:jc w:val="both"/>
        <w:rPr>
          <w:rFonts w:cs="Arial"/>
          <w:sz w:val="20"/>
          <w:szCs w:val="20"/>
          <w:lang w:val="en-US"/>
        </w:rPr>
      </w:pPr>
      <w:bookmarkStart w:id="2" w:name="_Toc431259988"/>
      <w:r>
        <w:rPr>
          <w:rFonts w:cs="Arial"/>
          <w:sz w:val="20"/>
          <w:szCs w:val="20"/>
          <w:lang w:val="en-US"/>
        </w:rPr>
        <w:t>2</w:t>
      </w:r>
      <w:r w:rsidR="009C525E" w:rsidRPr="009006B5">
        <w:rPr>
          <w:rFonts w:cs="Arial"/>
          <w:sz w:val="20"/>
          <w:szCs w:val="20"/>
          <w:lang w:val="en-US"/>
        </w:rPr>
        <w:t xml:space="preserve">. </w:t>
      </w:r>
      <w:r w:rsidR="00572548">
        <w:rPr>
          <w:rFonts w:cs="Arial"/>
          <w:sz w:val="20"/>
          <w:szCs w:val="20"/>
          <w:lang w:val="en-US"/>
        </w:rPr>
        <w:t>IASTRACKER APP</w:t>
      </w:r>
      <w:bookmarkEnd w:id="2"/>
    </w:p>
    <w:p w14:paraId="132564A2" w14:textId="77777777" w:rsidR="00B91428" w:rsidRDefault="00B91428" w:rsidP="008846CE">
      <w:pPr>
        <w:jc w:val="both"/>
        <w:rPr>
          <w:rFonts w:cs="Arial"/>
          <w:sz w:val="20"/>
          <w:szCs w:val="20"/>
          <w:lang w:val="en-US"/>
        </w:rPr>
      </w:pPr>
    </w:p>
    <w:p w14:paraId="1C9263FC" w14:textId="77777777" w:rsidR="00D961A0" w:rsidRDefault="00D961A0" w:rsidP="008846CE">
      <w:pPr>
        <w:jc w:val="both"/>
        <w:rPr>
          <w:rFonts w:cs="Arial"/>
          <w:sz w:val="20"/>
          <w:szCs w:val="20"/>
          <w:lang w:val="en-GB"/>
        </w:rPr>
      </w:pP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</w:t>
      </w:r>
      <w:r w:rsidR="008F3D8E">
        <w:rPr>
          <w:rFonts w:cs="Arial"/>
          <w:sz w:val="20"/>
          <w:szCs w:val="20"/>
          <w:lang w:val="en-GB"/>
        </w:rPr>
        <w:t>Mob</w:t>
      </w:r>
      <w:r w:rsidR="00534210">
        <w:rPr>
          <w:rFonts w:cs="Arial"/>
          <w:sz w:val="20"/>
          <w:szCs w:val="20"/>
          <w:lang w:val="en-GB"/>
        </w:rPr>
        <w:t>i</w:t>
      </w:r>
      <w:r w:rsidR="008F3D8E">
        <w:rPr>
          <w:rFonts w:cs="Arial"/>
          <w:sz w:val="20"/>
          <w:szCs w:val="20"/>
          <w:lang w:val="en-GB"/>
        </w:rPr>
        <w:t xml:space="preserve">le </w:t>
      </w:r>
      <w:r>
        <w:rPr>
          <w:rFonts w:cs="Arial"/>
          <w:sz w:val="20"/>
          <w:szCs w:val="20"/>
          <w:lang w:val="en-GB"/>
        </w:rPr>
        <w:t xml:space="preserve">App is the tool </w:t>
      </w:r>
      <w:r w:rsidR="008F3D8E">
        <w:rPr>
          <w:rFonts w:cs="Arial"/>
          <w:sz w:val="20"/>
          <w:szCs w:val="20"/>
          <w:lang w:val="en-GB"/>
        </w:rPr>
        <w:t xml:space="preserve">which </w:t>
      </w:r>
      <w:r w:rsidR="008F3D8E" w:rsidRPr="001D4F6B">
        <w:rPr>
          <w:rFonts w:cs="Arial"/>
          <w:sz w:val="20"/>
          <w:szCs w:val="20"/>
          <w:lang w:val="en-GB"/>
        </w:rPr>
        <w:t>will enable the user to submit geo-located information (</w:t>
      </w:r>
      <w:r w:rsidR="008F3D8E">
        <w:rPr>
          <w:rFonts w:cs="Arial"/>
          <w:sz w:val="20"/>
          <w:szCs w:val="20"/>
          <w:lang w:val="en-GB"/>
        </w:rPr>
        <w:t>location</w:t>
      </w:r>
      <w:r w:rsidR="008F3D8E" w:rsidRPr="001D4F6B">
        <w:rPr>
          <w:rFonts w:cs="Arial"/>
          <w:sz w:val="20"/>
          <w:szCs w:val="20"/>
          <w:lang w:val="en-GB"/>
        </w:rPr>
        <w:t>, photos</w:t>
      </w:r>
      <w:r w:rsidR="008F3D8E">
        <w:rPr>
          <w:rFonts w:cs="Arial"/>
          <w:sz w:val="20"/>
          <w:szCs w:val="20"/>
          <w:lang w:val="en-GB"/>
        </w:rPr>
        <w:t xml:space="preserve"> and notes</w:t>
      </w:r>
      <w:r w:rsidR="008F3D8E" w:rsidRPr="001D4F6B">
        <w:rPr>
          <w:rFonts w:cs="Arial"/>
          <w:sz w:val="20"/>
          <w:szCs w:val="20"/>
          <w:lang w:val="en-GB"/>
        </w:rPr>
        <w:t>) of IAS.</w:t>
      </w:r>
      <w:r w:rsidR="008F3D8E">
        <w:rPr>
          <w:rFonts w:cs="Arial"/>
          <w:sz w:val="20"/>
          <w:szCs w:val="20"/>
          <w:lang w:val="en-GB"/>
        </w:rPr>
        <w:t xml:space="preserve"> The user will be able to identify the IAS through the IAS datasheets, which will guide the user </w:t>
      </w:r>
      <w:r w:rsidR="0033075C">
        <w:rPr>
          <w:rFonts w:cs="Arial"/>
          <w:sz w:val="20"/>
          <w:szCs w:val="20"/>
          <w:lang w:val="en-GB"/>
        </w:rPr>
        <w:t xml:space="preserve">in the identification of the specimen. </w:t>
      </w:r>
      <w:r w:rsidR="008F3D8E">
        <w:rPr>
          <w:rFonts w:cs="Arial"/>
          <w:sz w:val="20"/>
          <w:szCs w:val="20"/>
          <w:lang w:val="en-GB"/>
        </w:rPr>
        <w:t xml:space="preserve"> </w:t>
      </w:r>
    </w:p>
    <w:p w14:paraId="371278D0" w14:textId="77777777" w:rsidR="009E51D7" w:rsidRDefault="009E51D7" w:rsidP="008846CE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This section describes the main App processes ordered by the natural flow.</w:t>
      </w:r>
    </w:p>
    <w:p w14:paraId="5AB19B3A" w14:textId="77777777" w:rsidR="009E51D7" w:rsidRDefault="009E51D7" w:rsidP="008846CE">
      <w:pPr>
        <w:jc w:val="both"/>
        <w:rPr>
          <w:rFonts w:cs="Arial"/>
          <w:sz w:val="20"/>
          <w:szCs w:val="20"/>
          <w:lang w:val="en-US"/>
        </w:rPr>
      </w:pPr>
    </w:p>
    <w:p w14:paraId="6A9CEDD7" w14:textId="77777777" w:rsidR="00572548" w:rsidRPr="0033075C" w:rsidRDefault="00534210" w:rsidP="0033075C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3" w:name="_Toc431259989"/>
      <w:r>
        <w:rPr>
          <w:rFonts w:cs="Arial"/>
          <w:sz w:val="20"/>
          <w:szCs w:val="20"/>
          <w:lang w:val="en-GB"/>
        </w:rPr>
        <w:t>2</w:t>
      </w:r>
      <w:r w:rsidR="0033075C" w:rsidRPr="0033075C">
        <w:rPr>
          <w:rFonts w:cs="Arial"/>
          <w:sz w:val="20"/>
          <w:szCs w:val="20"/>
          <w:lang w:val="en-GB"/>
        </w:rPr>
        <w:t>.1 SPLASH SCREEN</w:t>
      </w:r>
      <w:bookmarkEnd w:id="3"/>
    </w:p>
    <w:p w14:paraId="215D2EEB" w14:textId="77777777" w:rsidR="0033075C" w:rsidRDefault="0033075C" w:rsidP="00572548">
      <w:pPr>
        <w:jc w:val="both"/>
        <w:rPr>
          <w:rFonts w:cs="Arial"/>
          <w:sz w:val="20"/>
          <w:szCs w:val="20"/>
          <w:lang w:val="en-US"/>
        </w:rPr>
      </w:pPr>
    </w:p>
    <w:p w14:paraId="0EDDB0BC" w14:textId="77777777" w:rsidR="0033075C" w:rsidRPr="0002085A" w:rsidRDefault="0033075C" w:rsidP="00572548">
      <w:pPr>
        <w:jc w:val="both"/>
        <w:rPr>
          <w:rFonts w:cs="Arial"/>
          <w:sz w:val="20"/>
          <w:szCs w:val="20"/>
          <w:lang w:val="en-GB"/>
        </w:rPr>
      </w:pPr>
      <w:proofErr w:type="spellStart"/>
      <w:r>
        <w:rPr>
          <w:rFonts w:cs="Arial"/>
          <w:sz w:val="20"/>
          <w:szCs w:val="20"/>
          <w:lang w:val="en-US"/>
        </w:rPr>
        <w:t>IASTracker</w:t>
      </w:r>
      <w:proofErr w:type="spellEnd"/>
      <w:r>
        <w:rPr>
          <w:rFonts w:cs="Arial"/>
          <w:sz w:val="20"/>
          <w:szCs w:val="20"/>
          <w:lang w:val="en-US"/>
        </w:rPr>
        <w:t xml:space="preserve"> </w:t>
      </w:r>
      <w:r w:rsidR="00534210">
        <w:rPr>
          <w:rFonts w:cs="Arial"/>
          <w:sz w:val="20"/>
          <w:szCs w:val="20"/>
          <w:lang w:val="en-US"/>
        </w:rPr>
        <w:t xml:space="preserve">displays the splash screen </w:t>
      </w:r>
      <w:r w:rsidR="009E51D7">
        <w:rPr>
          <w:rFonts w:cs="Arial"/>
          <w:sz w:val="20"/>
          <w:szCs w:val="20"/>
          <w:lang w:val="en-US"/>
        </w:rPr>
        <w:t xml:space="preserve">when launching the App, </w:t>
      </w:r>
      <w:r w:rsidR="00534210">
        <w:rPr>
          <w:rFonts w:cs="Arial"/>
          <w:sz w:val="20"/>
          <w:szCs w:val="20"/>
          <w:lang w:val="en-US"/>
        </w:rPr>
        <w:t xml:space="preserve">while </w:t>
      </w:r>
      <w:proofErr w:type="spellStart"/>
      <w:proofErr w:type="gramStart"/>
      <w:r w:rsidR="009E51D7">
        <w:rPr>
          <w:rFonts w:cs="Arial"/>
          <w:sz w:val="20"/>
          <w:szCs w:val="20"/>
          <w:lang w:val="en-US"/>
        </w:rPr>
        <w:t>its</w:t>
      </w:r>
      <w:proofErr w:type="spellEnd"/>
      <w:r w:rsidR="009E51D7">
        <w:rPr>
          <w:rFonts w:cs="Arial"/>
          <w:sz w:val="20"/>
          <w:szCs w:val="20"/>
          <w:lang w:val="en-US"/>
        </w:rPr>
        <w:t xml:space="preserve"> is</w:t>
      </w:r>
      <w:proofErr w:type="gramEnd"/>
      <w:r w:rsidR="009E51D7">
        <w:rPr>
          <w:rFonts w:cs="Arial"/>
          <w:sz w:val="20"/>
          <w:szCs w:val="20"/>
          <w:lang w:val="en-US"/>
        </w:rPr>
        <w:t xml:space="preserve"> shown </w:t>
      </w:r>
      <w:r w:rsidR="00534210">
        <w:rPr>
          <w:rFonts w:cs="Arial"/>
          <w:sz w:val="20"/>
          <w:szCs w:val="20"/>
          <w:lang w:val="en-US"/>
        </w:rPr>
        <w:t xml:space="preserve">the App </w:t>
      </w:r>
      <w:r>
        <w:rPr>
          <w:rFonts w:cs="Arial"/>
          <w:sz w:val="20"/>
          <w:szCs w:val="20"/>
          <w:lang w:val="en-US"/>
        </w:rPr>
        <w:t>downlo</w:t>
      </w:r>
      <w:r w:rsidR="00534210">
        <w:rPr>
          <w:rFonts w:cs="Arial"/>
          <w:sz w:val="20"/>
          <w:szCs w:val="20"/>
          <w:lang w:val="en-US"/>
        </w:rPr>
        <w:t xml:space="preserve">ads the datasheets in background. This large initial download occurs </w:t>
      </w:r>
      <w:r>
        <w:rPr>
          <w:rFonts w:cs="Arial"/>
          <w:sz w:val="20"/>
          <w:szCs w:val="20"/>
          <w:lang w:val="en-US"/>
        </w:rPr>
        <w:t xml:space="preserve">first time the user </w:t>
      </w:r>
      <w:r w:rsidR="00534210">
        <w:rPr>
          <w:rFonts w:cs="Arial"/>
          <w:sz w:val="20"/>
          <w:szCs w:val="20"/>
          <w:lang w:val="en-US"/>
        </w:rPr>
        <w:t>launches</w:t>
      </w:r>
      <w:r w:rsidR="009B7939">
        <w:rPr>
          <w:rFonts w:cs="Arial"/>
          <w:sz w:val="20"/>
          <w:szCs w:val="20"/>
          <w:lang w:val="en-US"/>
        </w:rPr>
        <w:t xml:space="preserve"> </w:t>
      </w:r>
      <w:r w:rsidR="00534210">
        <w:rPr>
          <w:rFonts w:cs="Arial"/>
          <w:sz w:val="20"/>
          <w:szCs w:val="20"/>
          <w:lang w:val="en-US"/>
        </w:rPr>
        <w:t>the App</w:t>
      </w:r>
      <w:r w:rsidR="009E51D7">
        <w:rPr>
          <w:rFonts w:cs="Arial"/>
          <w:sz w:val="20"/>
          <w:szCs w:val="20"/>
          <w:lang w:val="en-US"/>
        </w:rPr>
        <w:t>, a</w:t>
      </w:r>
      <w:r w:rsidR="00534210">
        <w:rPr>
          <w:rFonts w:cs="Arial"/>
          <w:sz w:val="20"/>
          <w:szCs w:val="20"/>
          <w:lang w:val="en-US"/>
        </w:rPr>
        <w:t>fter that when user launches the app only</w:t>
      </w:r>
      <w:r w:rsidR="009373F4">
        <w:rPr>
          <w:rFonts w:cs="Arial"/>
          <w:sz w:val="20"/>
          <w:szCs w:val="20"/>
          <w:lang w:val="en-US"/>
        </w:rPr>
        <w:t xml:space="preserve"> the</w:t>
      </w:r>
      <w:r w:rsidR="00534210">
        <w:rPr>
          <w:rFonts w:cs="Arial"/>
          <w:sz w:val="20"/>
          <w:szCs w:val="20"/>
          <w:lang w:val="en-US"/>
        </w:rPr>
        <w:t xml:space="preserve"> </w:t>
      </w:r>
      <w:r w:rsidR="009373F4">
        <w:rPr>
          <w:rFonts w:cs="Arial"/>
          <w:sz w:val="20"/>
          <w:szCs w:val="20"/>
          <w:lang w:val="en-US"/>
        </w:rPr>
        <w:t xml:space="preserve">new datasheets </w:t>
      </w:r>
      <w:r w:rsidR="00534210">
        <w:rPr>
          <w:rFonts w:cs="Arial"/>
          <w:sz w:val="20"/>
          <w:szCs w:val="20"/>
          <w:lang w:val="en-US"/>
        </w:rPr>
        <w:t>are download if ne</w:t>
      </w:r>
      <w:r w:rsidR="00B85DB0">
        <w:rPr>
          <w:rFonts w:cs="Arial"/>
          <w:sz w:val="20"/>
          <w:szCs w:val="20"/>
          <w:lang w:val="en-US"/>
        </w:rPr>
        <w:t xml:space="preserve">eded. </w:t>
      </w:r>
      <w:proofErr w:type="spellStart"/>
      <w:r w:rsidR="009E51D7">
        <w:rPr>
          <w:rFonts w:cs="Arial"/>
          <w:sz w:val="20"/>
          <w:szCs w:val="20"/>
          <w:lang w:val="en-US"/>
        </w:rPr>
        <w:t>IASTracker</w:t>
      </w:r>
      <w:proofErr w:type="spellEnd"/>
      <w:r w:rsidR="009E51D7">
        <w:rPr>
          <w:rFonts w:cs="Arial"/>
          <w:sz w:val="20"/>
          <w:szCs w:val="20"/>
          <w:lang w:val="en-US"/>
        </w:rPr>
        <w:t xml:space="preserve"> App</w:t>
      </w:r>
      <w:r w:rsidR="00CE2158">
        <w:rPr>
          <w:rFonts w:cs="Arial"/>
          <w:sz w:val="20"/>
          <w:szCs w:val="20"/>
          <w:lang w:val="en-US"/>
        </w:rPr>
        <w:t xml:space="preserve"> use</w:t>
      </w:r>
      <w:r w:rsidR="009373F4">
        <w:rPr>
          <w:rFonts w:cs="Arial"/>
          <w:sz w:val="20"/>
          <w:szCs w:val="20"/>
          <w:lang w:val="en-US"/>
        </w:rPr>
        <w:t>s</w:t>
      </w:r>
      <w:r w:rsidR="00CE2158">
        <w:rPr>
          <w:rFonts w:cs="Arial"/>
          <w:sz w:val="20"/>
          <w:szCs w:val="20"/>
          <w:lang w:val="en-US"/>
        </w:rPr>
        <w:t xml:space="preserve"> user location data, so </w:t>
      </w:r>
      <w:r w:rsidR="009E51D7">
        <w:rPr>
          <w:rFonts w:cs="Arial"/>
          <w:sz w:val="20"/>
          <w:szCs w:val="20"/>
          <w:lang w:val="en-US"/>
        </w:rPr>
        <w:t xml:space="preserve">after downloading </w:t>
      </w:r>
      <w:r w:rsidR="009373F4">
        <w:rPr>
          <w:rFonts w:cs="Arial"/>
          <w:sz w:val="20"/>
          <w:szCs w:val="20"/>
          <w:lang w:val="en-US"/>
        </w:rPr>
        <w:t xml:space="preserve">the </w:t>
      </w:r>
      <w:r w:rsidR="009E51D7">
        <w:rPr>
          <w:rFonts w:cs="Arial"/>
          <w:sz w:val="20"/>
          <w:szCs w:val="20"/>
          <w:lang w:val="en-US"/>
        </w:rPr>
        <w:t>datasheets</w:t>
      </w:r>
      <w:r w:rsidR="009373F4">
        <w:rPr>
          <w:rFonts w:cs="Arial"/>
          <w:sz w:val="20"/>
          <w:szCs w:val="20"/>
          <w:lang w:val="en-US"/>
        </w:rPr>
        <w:t>,</w:t>
      </w:r>
      <w:r w:rsidR="009E51D7">
        <w:rPr>
          <w:rFonts w:cs="Arial"/>
          <w:sz w:val="20"/>
          <w:szCs w:val="20"/>
          <w:lang w:val="en-US"/>
        </w:rPr>
        <w:t xml:space="preserve"> it will be checked</w:t>
      </w:r>
      <w:r w:rsidR="00CE2158">
        <w:rPr>
          <w:rFonts w:cs="Arial"/>
          <w:sz w:val="20"/>
          <w:szCs w:val="20"/>
          <w:lang w:val="en-US"/>
        </w:rPr>
        <w:t xml:space="preserve"> that location services</w:t>
      </w:r>
      <w:r w:rsidR="0002085A">
        <w:rPr>
          <w:rFonts w:cs="Arial"/>
          <w:sz w:val="20"/>
          <w:szCs w:val="20"/>
          <w:lang w:val="en-US"/>
        </w:rPr>
        <w:t xml:space="preserve"> are turned on, otherwise</w:t>
      </w:r>
      <w:r w:rsidR="00CE2158">
        <w:rPr>
          <w:rFonts w:cs="Arial"/>
          <w:sz w:val="20"/>
          <w:szCs w:val="20"/>
          <w:lang w:val="en-US"/>
        </w:rPr>
        <w:t xml:space="preserve">, the </w:t>
      </w:r>
      <w:r w:rsidR="00CE2158" w:rsidRPr="0002085A">
        <w:rPr>
          <w:rFonts w:cs="Arial"/>
          <w:sz w:val="20"/>
          <w:szCs w:val="20"/>
          <w:lang w:val="en-GB"/>
        </w:rPr>
        <w:t xml:space="preserve">user </w:t>
      </w:r>
      <w:r w:rsidR="009E51D7">
        <w:rPr>
          <w:rFonts w:cs="Arial"/>
          <w:sz w:val="20"/>
          <w:szCs w:val="20"/>
          <w:lang w:val="en-GB"/>
        </w:rPr>
        <w:t xml:space="preserve">will be asked </w:t>
      </w:r>
      <w:r w:rsidR="009373F4">
        <w:rPr>
          <w:rFonts w:cs="Arial"/>
          <w:sz w:val="20"/>
          <w:szCs w:val="20"/>
          <w:lang w:val="en-GB"/>
        </w:rPr>
        <w:t xml:space="preserve">to enable </w:t>
      </w:r>
      <w:r w:rsidR="00CE2158" w:rsidRPr="0002085A">
        <w:rPr>
          <w:rFonts w:cs="Arial"/>
          <w:sz w:val="20"/>
          <w:szCs w:val="20"/>
          <w:lang w:val="en-GB"/>
        </w:rPr>
        <w:t xml:space="preserve">Location Services on </w:t>
      </w:r>
      <w:r w:rsidR="009373F4">
        <w:rPr>
          <w:rFonts w:cs="Arial"/>
          <w:sz w:val="20"/>
          <w:szCs w:val="20"/>
          <w:lang w:val="en-GB"/>
        </w:rPr>
        <w:t>his</w:t>
      </w:r>
      <w:r w:rsidR="009373F4" w:rsidRPr="0002085A">
        <w:rPr>
          <w:rFonts w:cs="Arial"/>
          <w:sz w:val="20"/>
          <w:szCs w:val="20"/>
          <w:lang w:val="en-GB"/>
        </w:rPr>
        <w:t xml:space="preserve"> </w:t>
      </w:r>
      <w:r w:rsidR="00CE2158" w:rsidRPr="0002085A">
        <w:rPr>
          <w:rFonts w:cs="Arial"/>
          <w:sz w:val="20"/>
          <w:szCs w:val="20"/>
          <w:lang w:val="en-GB"/>
        </w:rPr>
        <w:t xml:space="preserve">device and give permission to </w:t>
      </w:r>
      <w:proofErr w:type="spellStart"/>
      <w:r w:rsidR="00CE2158" w:rsidRPr="0002085A">
        <w:rPr>
          <w:rFonts w:cs="Arial"/>
          <w:sz w:val="20"/>
          <w:szCs w:val="20"/>
          <w:lang w:val="en-GB"/>
        </w:rPr>
        <w:t>IASTracker</w:t>
      </w:r>
      <w:proofErr w:type="spellEnd"/>
      <w:r w:rsidR="0002085A">
        <w:rPr>
          <w:rFonts w:cs="Arial"/>
          <w:sz w:val="20"/>
          <w:szCs w:val="20"/>
          <w:lang w:val="en-GB"/>
        </w:rPr>
        <w:t xml:space="preserve"> A</w:t>
      </w:r>
      <w:r w:rsidR="00CE2158" w:rsidRPr="0002085A">
        <w:rPr>
          <w:rFonts w:cs="Arial"/>
          <w:sz w:val="20"/>
          <w:szCs w:val="20"/>
          <w:lang w:val="en-GB"/>
        </w:rPr>
        <w:t xml:space="preserve">pp </w:t>
      </w:r>
      <w:r w:rsidR="0002085A" w:rsidRPr="0002085A">
        <w:rPr>
          <w:rFonts w:cs="Arial"/>
          <w:sz w:val="20"/>
          <w:szCs w:val="20"/>
          <w:lang w:val="en-GB"/>
        </w:rPr>
        <w:t>to</w:t>
      </w:r>
      <w:r w:rsidR="00CE2158" w:rsidRPr="0002085A">
        <w:rPr>
          <w:rFonts w:cs="Arial"/>
          <w:sz w:val="20"/>
          <w:szCs w:val="20"/>
          <w:lang w:val="en-GB"/>
        </w:rPr>
        <w:t xml:space="preserve"> use location data</w:t>
      </w:r>
      <w:r w:rsidR="0002085A" w:rsidRPr="0002085A">
        <w:rPr>
          <w:rFonts w:cs="Arial"/>
          <w:sz w:val="20"/>
          <w:szCs w:val="20"/>
          <w:lang w:val="en-GB"/>
        </w:rPr>
        <w:t>.</w:t>
      </w:r>
    </w:p>
    <w:p w14:paraId="69D1DB16" w14:textId="77777777" w:rsidR="00552696" w:rsidRDefault="00552696" w:rsidP="00552696">
      <w:pPr>
        <w:jc w:val="center"/>
        <w:rPr>
          <w:rFonts w:cs="Arial"/>
          <w:sz w:val="20"/>
          <w:szCs w:val="20"/>
          <w:lang w:val="en-US"/>
        </w:rPr>
      </w:pPr>
      <w:r>
        <w:rPr>
          <w:rFonts w:cs="Arial"/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501FDCD3" wp14:editId="71676AC8">
            <wp:extent cx="1295400" cy="2313555"/>
            <wp:effectExtent l="19050" t="0" r="0" b="0"/>
            <wp:docPr id="3" name="2 Imagen" descr="Presentacio_m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entacio_mod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607" cy="231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BD13" w14:textId="77777777" w:rsidR="009E51D7" w:rsidRPr="00FE229A" w:rsidRDefault="009E51D7" w:rsidP="00552696">
      <w:pPr>
        <w:jc w:val="center"/>
        <w:rPr>
          <w:rFonts w:cs="Arial"/>
          <w:sz w:val="20"/>
          <w:szCs w:val="20"/>
          <w:lang w:val="en-US"/>
        </w:rPr>
      </w:pPr>
    </w:p>
    <w:p w14:paraId="403852D3" w14:textId="77777777" w:rsidR="00572548" w:rsidRPr="001D4F6B" w:rsidRDefault="00B85DB0" w:rsidP="00572548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4" w:name="_Toc431259990"/>
      <w:r>
        <w:rPr>
          <w:rFonts w:cs="Arial"/>
          <w:sz w:val="20"/>
          <w:szCs w:val="20"/>
          <w:lang w:val="en-GB"/>
        </w:rPr>
        <w:t>2</w:t>
      </w:r>
      <w:r w:rsidR="00572548" w:rsidRPr="001D4F6B">
        <w:rPr>
          <w:rFonts w:cs="Arial"/>
          <w:sz w:val="20"/>
          <w:szCs w:val="20"/>
          <w:lang w:val="en-GB"/>
        </w:rPr>
        <w:t>.</w:t>
      </w:r>
      <w:r w:rsidR="0033075C">
        <w:rPr>
          <w:rFonts w:cs="Arial"/>
          <w:sz w:val="20"/>
          <w:szCs w:val="20"/>
          <w:lang w:val="en-GB"/>
        </w:rPr>
        <w:t>2</w:t>
      </w:r>
      <w:r w:rsidR="00572548" w:rsidRPr="001D4F6B">
        <w:rPr>
          <w:rFonts w:cs="Arial"/>
          <w:sz w:val="20"/>
          <w:szCs w:val="20"/>
          <w:lang w:val="en-GB"/>
        </w:rPr>
        <w:t xml:space="preserve"> </w:t>
      </w:r>
      <w:r w:rsidR="009B7939">
        <w:rPr>
          <w:rFonts w:cs="Arial"/>
          <w:sz w:val="20"/>
          <w:szCs w:val="20"/>
          <w:lang w:val="en-GB"/>
        </w:rPr>
        <w:t xml:space="preserve">IASTRACKER TERMS AND CONDITIONS </w:t>
      </w:r>
      <w:r w:rsidR="00C62467">
        <w:rPr>
          <w:rFonts w:cs="Arial"/>
          <w:sz w:val="20"/>
          <w:szCs w:val="20"/>
          <w:lang w:val="en-GB"/>
        </w:rPr>
        <w:t>AGREEMENT</w:t>
      </w:r>
      <w:bookmarkEnd w:id="4"/>
      <w:r w:rsidR="00C62467">
        <w:rPr>
          <w:rFonts w:cs="Arial"/>
          <w:sz w:val="20"/>
          <w:szCs w:val="20"/>
          <w:lang w:val="en-GB"/>
        </w:rPr>
        <w:t xml:space="preserve"> </w:t>
      </w:r>
    </w:p>
    <w:p w14:paraId="4BCE4916" w14:textId="77777777" w:rsidR="00572548" w:rsidRDefault="00572548" w:rsidP="00572548">
      <w:pPr>
        <w:jc w:val="both"/>
        <w:rPr>
          <w:sz w:val="20"/>
          <w:szCs w:val="20"/>
          <w:lang w:val="en-GB"/>
        </w:rPr>
      </w:pPr>
    </w:p>
    <w:p w14:paraId="43D6A211" w14:textId="77777777" w:rsidR="009B7939" w:rsidRDefault="00B85DB0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User </w:t>
      </w:r>
      <w:r w:rsidR="009B7939">
        <w:rPr>
          <w:sz w:val="20"/>
          <w:szCs w:val="20"/>
          <w:lang w:val="en-GB"/>
        </w:rPr>
        <w:t>agree</w:t>
      </w:r>
      <w:r>
        <w:rPr>
          <w:sz w:val="20"/>
          <w:szCs w:val="20"/>
          <w:lang w:val="en-GB"/>
        </w:rPr>
        <w:t>ment</w:t>
      </w:r>
      <w:r w:rsidR="009373F4">
        <w:rPr>
          <w:sz w:val="20"/>
          <w:szCs w:val="20"/>
          <w:lang w:val="en-GB"/>
        </w:rPr>
        <w:t>s</w:t>
      </w:r>
      <w:r>
        <w:rPr>
          <w:sz w:val="20"/>
          <w:szCs w:val="20"/>
          <w:lang w:val="en-GB"/>
        </w:rPr>
        <w:t xml:space="preserve"> of </w:t>
      </w:r>
      <w:proofErr w:type="spellStart"/>
      <w:r w:rsidR="009B7939">
        <w:rPr>
          <w:sz w:val="20"/>
          <w:szCs w:val="20"/>
          <w:lang w:val="en-GB"/>
        </w:rPr>
        <w:t>I</w:t>
      </w:r>
      <w:r>
        <w:rPr>
          <w:sz w:val="20"/>
          <w:szCs w:val="20"/>
          <w:lang w:val="en-GB"/>
        </w:rPr>
        <w:t>ASTracker</w:t>
      </w:r>
      <w:proofErr w:type="spellEnd"/>
      <w:r>
        <w:rPr>
          <w:sz w:val="20"/>
          <w:szCs w:val="20"/>
          <w:lang w:val="en-GB"/>
        </w:rPr>
        <w:t xml:space="preserve"> Terms and Conditions is mandatory. And </w:t>
      </w:r>
      <w:r w:rsidR="009373F4">
        <w:rPr>
          <w:sz w:val="20"/>
          <w:szCs w:val="20"/>
          <w:lang w:val="en-GB"/>
        </w:rPr>
        <w:t xml:space="preserve">those </w:t>
      </w:r>
      <w:r>
        <w:rPr>
          <w:sz w:val="20"/>
          <w:szCs w:val="20"/>
          <w:lang w:val="en-GB"/>
        </w:rPr>
        <w:t>agreement</w:t>
      </w:r>
      <w:r w:rsidR="009373F4">
        <w:rPr>
          <w:sz w:val="20"/>
          <w:szCs w:val="20"/>
          <w:lang w:val="en-GB"/>
        </w:rPr>
        <w:t>s</w:t>
      </w:r>
      <w:r>
        <w:rPr>
          <w:sz w:val="20"/>
          <w:szCs w:val="20"/>
          <w:lang w:val="en-GB"/>
        </w:rPr>
        <w:t xml:space="preserve"> </w:t>
      </w:r>
      <w:r w:rsidR="009373F4">
        <w:rPr>
          <w:sz w:val="20"/>
          <w:szCs w:val="20"/>
          <w:lang w:val="en-GB"/>
        </w:rPr>
        <w:t xml:space="preserve">have </w:t>
      </w:r>
      <w:r>
        <w:rPr>
          <w:sz w:val="20"/>
          <w:szCs w:val="20"/>
          <w:lang w:val="en-GB"/>
        </w:rPr>
        <w:t xml:space="preserve">to be </w:t>
      </w:r>
      <w:r w:rsidR="009373F4">
        <w:rPr>
          <w:sz w:val="20"/>
          <w:szCs w:val="20"/>
          <w:lang w:val="en-GB"/>
        </w:rPr>
        <w:t xml:space="preserve">shown </w:t>
      </w:r>
      <w:r>
        <w:rPr>
          <w:sz w:val="20"/>
          <w:szCs w:val="20"/>
          <w:lang w:val="en-GB"/>
        </w:rPr>
        <w:t>previous to start using the App.</w:t>
      </w:r>
    </w:p>
    <w:p w14:paraId="1C142E2F" w14:textId="77777777" w:rsidR="00B85DB0" w:rsidRDefault="00B85DB0" w:rsidP="00B85DB0">
      <w:pPr>
        <w:jc w:val="center"/>
        <w:rPr>
          <w:sz w:val="20"/>
          <w:szCs w:val="20"/>
          <w:lang w:val="en-GB"/>
        </w:rPr>
      </w:pPr>
      <w:r>
        <w:rPr>
          <w:noProof/>
          <w:sz w:val="20"/>
          <w:szCs w:val="20"/>
          <w:lang w:val="en-GB" w:eastAsia="en-GB"/>
        </w:rPr>
        <w:drawing>
          <wp:inline distT="0" distB="0" distL="0" distR="0" wp14:anchorId="27787C95" wp14:editId="545038C5">
            <wp:extent cx="2581275" cy="1787362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71" cy="178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3C89E7" w14:textId="77777777" w:rsidR="00B85DB0" w:rsidRPr="009B7939" w:rsidRDefault="00B85DB0" w:rsidP="009B7939">
      <w:pPr>
        <w:spacing w:before="100" w:beforeAutospacing="1" w:afterAutospacing="1"/>
        <w:ind w:left="720"/>
        <w:rPr>
          <w:rFonts w:ascii="Times" w:hAnsi="Times"/>
          <w:i/>
          <w:sz w:val="20"/>
          <w:lang w:val="en-GB"/>
        </w:rPr>
      </w:pPr>
    </w:p>
    <w:p w14:paraId="2683520A" w14:textId="77777777" w:rsidR="009B7939" w:rsidRPr="009B7939" w:rsidRDefault="00B85DB0" w:rsidP="00572548">
      <w:pPr>
        <w:jc w:val="both"/>
        <w:rPr>
          <w:rFonts w:eastAsia="Times New Roman" w:cs="Arial"/>
          <w:b/>
          <w:bCs/>
          <w:color w:val="548DD4"/>
          <w:sz w:val="20"/>
          <w:szCs w:val="20"/>
          <w:lang w:val="en-GB"/>
        </w:rPr>
      </w:pPr>
      <w:r>
        <w:rPr>
          <w:rFonts w:eastAsia="Times New Roman" w:cs="Arial"/>
          <w:b/>
          <w:bCs/>
          <w:color w:val="548DD4"/>
          <w:sz w:val="20"/>
          <w:szCs w:val="20"/>
          <w:lang w:val="en-GB"/>
        </w:rPr>
        <w:t>2</w:t>
      </w:r>
      <w:r w:rsidR="009B7939" w:rsidRPr="009B7939">
        <w:rPr>
          <w:rFonts w:eastAsia="Times New Roman" w:cs="Arial"/>
          <w:b/>
          <w:bCs/>
          <w:color w:val="548DD4"/>
          <w:sz w:val="20"/>
          <w:szCs w:val="20"/>
          <w:lang w:val="en-GB"/>
        </w:rPr>
        <w:t>.3 REGISTRATION</w:t>
      </w:r>
    </w:p>
    <w:p w14:paraId="16EF0B6C" w14:textId="77777777" w:rsidR="00572548" w:rsidRDefault="009B7939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>To use the app</w:t>
      </w:r>
      <w:r w:rsidR="00CA4D20">
        <w:rPr>
          <w:sz w:val="20"/>
          <w:szCs w:val="20"/>
          <w:lang w:val="en-GB"/>
        </w:rPr>
        <w:t>,</w:t>
      </w:r>
      <w:r>
        <w:rPr>
          <w:sz w:val="20"/>
          <w:szCs w:val="20"/>
          <w:lang w:val="en-GB"/>
        </w:rPr>
        <w:t xml:space="preserve"> the user </w:t>
      </w:r>
      <w:r w:rsidR="00F42027">
        <w:rPr>
          <w:sz w:val="20"/>
          <w:szCs w:val="20"/>
          <w:lang w:val="en-GB"/>
        </w:rPr>
        <w:t>do</w:t>
      </w:r>
      <w:r w:rsidR="00EB768E">
        <w:rPr>
          <w:sz w:val="20"/>
          <w:szCs w:val="20"/>
          <w:lang w:val="en-GB"/>
        </w:rPr>
        <w:t xml:space="preserve">es not </w:t>
      </w:r>
      <w:r>
        <w:rPr>
          <w:sz w:val="20"/>
          <w:szCs w:val="20"/>
          <w:lang w:val="en-GB"/>
        </w:rPr>
        <w:t xml:space="preserve">need to </w:t>
      </w:r>
      <w:r w:rsidR="009373F4">
        <w:rPr>
          <w:sz w:val="20"/>
          <w:szCs w:val="20"/>
          <w:lang w:val="en-GB"/>
        </w:rPr>
        <w:t>register</w:t>
      </w:r>
      <w:r>
        <w:rPr>
          <w:sz w:val="20"/>
          <w:szCs w:val="20"/>
          <w:lang w:val="en-GB"/>
        </w:rPr>
        <w:t xml:space="preserve"> </w:t>
      </w:r>
      <w:proofErr w:type="spellStart"/>
      <w:r>
        <w:rPr>
          <w:sz w:val="20"/>
          <w:szCs w:val="20"/>
          <w:lang w:val="en-GB"/>
        </w:rPr>
        <w:t>IASTracker</w:t>
      </w:r>
      <w:proofErr w:type="spellEnd"/>
      <w:r>
        <w:rPr>
          <w:sz w:val="20"/>
          <w:szCs w:val="20"/>
          <w:lang w:val="en-GB"/>
        </w:rPr>
        <w:t xml:space="preserve"> </w:t>
      </w:r>
      <w:r w:rsidR="009C7BC7">
        <w:rPr>
          <w:sz w:val="20"/>
          <w:szCs w:val="20"/>
          <w:lang w:val="en-GB"/>
        </w:rPr>
        <w:t>project</w:t>
      </w:r>
      <w:r>
        <w:rPr>
          <w:sz w:val="20"/>
          <w:szCs w:val="20"/>
          <w:lang w:val="en-GB"/>
        </w:rPr>
        <w:t xml:space="preserve">. </w:t>
      </w:r>
      <w:r w:rsidR="00F42027">
        <w:rPr>
          <w:sz w:val="20"/>
          <w:szCs w:val="20"/>
          <w:lang w:val="en-GB"/>
        </w:rPr>
        <w:t xml:space="preserve">However, </w:t>
      </w:r>
      <w:r w:rsidR="009C7BC7">
        <w:rPr>
          <w:sz w:val="20"/>
          <w:szCs w:val="20"/>
          <w:lang w:val="en-GB"/>
        </w:rPr>
        <w:t xml:space="preserve">having </w:t>
      </w:r>
      <w:r w:rsidR="00F42027">
        <w:rPr>
          <w:sz w:val="20"/>
          <w:szCs w:val="20"/>
          <w:lang w:val="en-GB"/>
        </w:rPr>
        <w:t>a</w:t>
      </w:r>
      <w:r w:rsidR="009C7BC7">
        <w:rPr>
          <w:sz w:val="20"/>
          <w:szCs w:val="20"/>
          <w:lang w:val="en-GB"/>
        </w:rPr>
        <w:t xml:space="preserve">n </w:t>
      </w:r>
      <w:proofErr w:type="spellStart"/>
      <w:r w:rsidR="009C7BC7">
        <w:rPr>
          <w:sz w:val="20"/>
          <w:szCs w:val="20"/>
          <w:lang w:val="en-GB"/>
        </w:rPr>
        <w:t>IASTracker</w:t>
      </w:r>
      <w:proofErr w:type="spellEnd"/>
      <w:r w:rsidR="00F42027">
        <w:rPr>
          <w:sz w:val="20"/>
          <w:szCs w:val="20"/>
          <w:lang w:val="en-GB"/>
        </w:rPr>
        <w:t xml:space="preserve"> account provides some advantages, like having </w:t>
      </w:r>
      <w:r w:rsidR="000C00FC">
        <w:rPr>
          <w:sz w:val="20"/>
          <w:szCs w:val="20"/>
          <w:lang w:val="en-GB"/>
        </w:rPr>
        <w:t xml:space="preserve">a </w:t>
      </w:r>
      <w:proofErr w:type="spellStart"/>
      <w:r w:rsidR="000C00FC">
        <w:rPr>
          <w:sz w:val="20"/>
          <w:szCs w:val="20"/>
          <w:lang w:val="en-GB"/>
        </w:rPr>
        <w:t>personalizedfavorite</w:t>
      </w:r>
      <w:proofErr w:type="spellEnd"/>
      <w:r w:rsidR="000C00FC">
        <w:rPr>
          <w:sz w:val="20"/>
          <w:szCs w:val="20"/>
          <w:lang w:val="en-GB"/>
        </w:rPr>
        <w:t xml:space="preserve"> </w:t>
      </w:r>
      <w:r w:rsidR="00F42027">
        <w:rPr>
          <w:sz w:val="20"/>
          <w:szCs w:val="20"/>
          <w:lang w:val="en-GB"/>
        </w:rPr>
        <w:t>IAS</w:t>
      </w:r>
      <w:r w:rsidR="000C00FC">
        <w:rPr>
          <w:sz w:val="20"/>
          <w:szCs w:val="20"/>
          <w:lang w:val="en-GB"/>
        </w:rPr>
        <w:t xml:space="preserve"> list</w:t>
      </w:r>
      <w:r w:rsidR="00F42027">
        <w:rPr>
          <w:sz w:val="20"/>
          <w:szCs w:val="20"/>
          <w:lang w:val="en-GB"/>
        </w:rPr>
        <w:t xml:space="preserve">, </w:t>
      </w:r>
      <w:r w:rsidR="000C00FC">
        <w:rPr>
          <w:sz w:val="20"/>
          <w:szCs w:val="20"/>
          <w:highlight w:val="yellow"/>
          <w:lang w:val="en-GB"/>
        </w:rPr>
        <w:t>a</w:t>
      </w:r>
      <w:r w:rsidR="000C00FC" w:rsidRPr="009C7BC7">
        <w:rPr>
          <w:sz w:val="20"/>
          <w:szCs w:val="20"/>
          <w:highlight w:val="yellow"/>
          <w:lang w:val="en-GB"/>
        </w:rPr>
        <w:t xml:space="preserve"> </w:t>
      </w:r>
      <w:r w:rsidR="00F42027" w:rsidRPr="009C7BC7">
        <w:rPr>
          <w:sz w:val="20"/>
          <w:szCs w:val="20"/>
          <w:highlight w:val="yellow"/>
          <w:lang w:val="en-GB"/>
        </w:rPr>
        <w:t>list of IAS areas</w:t>
      </w:r>
      <w:r w:rsidR="009C7BC7" w:rsidRPr="009C7BC7">
        <w:rPr>
          <w:sz w:val="20"/>
          <w:szCs w:val="20"/>
          <w:highlight w:val="yellow"/>
          <w:lang w:val="en-GB"/>
        </w:rPr>
        <w:t xml:space="preserve"> (</w:t>
      </w:r>
      <w:proofErr w:type="spellStart"/>
      <w:r w:rsidR="009C7BC7" w:rsidRPr="009C7BC7">
        <w:rPr>
          <w:sz w:val="20"/>
          <w:szCs w:val="20"/>
          <w:highlight w:val="yellow"/>
          <w:lang w:val="en-GB"/>
        </w:rPr>
        <w:t>crec</w:t>
      </w:r>
      <w:proofErr w:type="spellEnd"/>
      <w:r w:rsidR="009C7BC7" w:rsidRPr="009C7BC7">
        <w:rPr>
          <w:sz w:val="20"/>
          <w:szCs w:val="20"/>
          <w:highlight w:val="yellow"/>
          <w:lang w:val="en-GB"/>
        </w:rPr>
        <w:t xml:space="preserve"> que </w:t>
      </w:r>
      <w:proofErr w:type="spellStart"/>
      <w:r w:rsidR="009C7BC7" w:rsidRPr="009C7BC7">
        <w:rPr>
          <w:sz w:val="20"/>
          <w:szCs w:val="20"/>
          <w:highlight w:val="yellow"/>
          <w:lang w:val="en-GB"/>
        </w:rPr>
        <w:t>ho</w:t>
      </w:r>
      <w:proofErr w:type="spellEnd"/>
      <w:r w:rsidR="009C7BC7" w:rsidRPr="009C7BC7">
        <w:rPr>
          <w:sz w:val="20"/>
          <w:szCs w:val="20"/>
          <w:highlight w:val="yellow"/>
          <w:lang w:val="en-GB"/>
        </w:rPr>
        <w:t xml:space="preserve"> pot </w:t>
      </w:r>
      <w:proofErr w:type="spellStart"/>
      <w:r w:rsidR="009C7BC7" w:rsidRPr="009C7BC7">
        <w:rPr>
          <w:sz w:val="20"/>
          <w:szCs w:val="20"/>
          <w:highlight w:val="yellow"/>
          <w:lang w:val="en-GB"/>
        </w:rPr>
        <w:t>fer</w:t>
      </w:r>
      <w:proofErr w:type="spellEnd"/>
      <w:r w:rsidR="009C7BC7" w:rsidRPr="009C7BC7">
        <w:rPr>
          <w:sz w:val="20"/>
          <w:szCs w:val="20"/>
          <w:highlight w:val="yellow"/>
          <w:lang w:val="en-GB"/>
        </w:rPr>
        <w:t xml:space="preserve"> </w:t>
      </w:r>
      <w:proofErr w:type="spellStart"/>
      <w:r w:rsidR="009C7BC7" w:rsidRPr="009C7BC7">
        <w:rPr>
          <w:sz w:val="20"/>
          <w:szCs w:val="20"/>
          <w:highlight w:val="yellow"/>
          <w:lang w:val="en-GB"/>
        </w:rPr>
        <w:t>encara</w:t>
      </w:r>
      <w:proofErr w:type="spellEnd"/>
      <w:r w:rsidR="009C7BC7" w:rsidRPr="009C7BC7">
        <w:rPr>
          <w:sz w:val="20"/>
          <w:szCs w:val="20"/>
          <w:highlight w:val="yellow"/>
          <w:lang w:val="en-GB"/>
        </w:rPr>
        <w:t xml:space="preserve"> que no </w:t>
      </w:r>
      <w:proofErr w:type="spellStart"/>
      <w:r w:rsidR="009C7BC7" w:rsidRPr="009C7BC7">
        <w:rPr>
          <w:sz w:val="20"/>
          <w:szCs w:val="20"/>
          <w:highlight w:val="yellow"/>
          <w:lang w:val="en-GB"/>
        </w:rPr>
        <w:t>estigui</w:t>
      </w:r>
      <w:proofErr w:type="spellEnd"/>
      <w:r w:rsidR="009C7BC7" w:rsidRPr="009C7BC7">
        <w:rPr>
          <w:sz w:val="20"/>
          <w:szCs w:val="20"/>
          <w:highlight w:val="yellow"/>
          <w:lang w:val="en-GB"/>
        </w:rPr>
        <w:t xml:space="preserve"> </w:t>
      </w:r>
      <w:commentRangeStart w:id="5"/>
      <w:proofErr w:type="spellStart"/>
      <w:r w:rsidR="009C7BC7" w:rsidRPr="009C7BC7">
        <w:rPr>
          <w:sz w:val="20"/>
          <w:szCs w:val="20"/>
          <w:highlight w:val="yellow"/>
          <w:lang w:val="en-GB"/>
        </w:rPr>
        <w:t>registrat</w:t>
      </w:r>
      <w:commentRangeEnd w:id="5"/>
      <w:proofErr w:type="spellEnd"/>
      <w:r w:rsidR="001607BC">
        <w:rPr>
          <w:rStyle w:val="CommentReference"/>
        </w:rPr>
        <w:commentReference w:id="5"/>
      </w:r>
      <w:r w:rsidR="009C7BC7" w:rsidRPr="009C7BC7">
        <w:rPr>
          <w:sz w:val="20"/>
          <w:szCs w:val="20"/>
          <w:highlight w:val="yellow"/>
          <w:lang w:val="en-GB"/>
        </w:rPr>
        <w:t>)</w:t>
      </w:r>
      <w:r w:rsidR="000C00FC">
        <w:rPr>
          <w:sz w:val="20"/>
          <w:szCs w:val="20"/>
          <w:lang w:val="en-GB"/>
        </w:rPr>
        <w:t>,</w:t>
      </w:r>
      <w:r w:rsidR="00F42027">
        <w:rPr>
          <w:sz w:val="20"/>
          <w:szCs w:val="20"/>
          <w:lang w:val="en-GB"/>
        </w:rPr>
        <w:t xml:space="preserve"> </w:t>
      </w:r>
      <w:r w:rsidR="000C00FC">
        <w:rPr>
          <w:sz w:val="20"/>
          <w:szCs w:val="20"/>
          <w:lang w:val="en-GB"/>
        </w:rPr>
        <w:t>a dashboard with some management options which allows some operations</w:t>
      </w:r>
      <w:r w:rsidR="009C7BC7">
        <w:rPr>
          <w:sz w:val="20"/>
          <w:szCs w:val="20"/>
          <w:lang w:val="en-GB"/>
        </w:rPr>
        <w:t xml:space="preserve"> in the </w:t>
      </w:r>
      <w:proofErr w:type="spellStart"/>
      <w:r w:rsidR="009C7BC7">
        <w:rPr>
          <w:sz w:val="20"/>
          <w:szCs w:val="20"/>
          <w:lang w:val="en-GB"/>
        </w:rPr>
        <w:t>IASTracker</w:t>
      </w:r>
      <w:proofErr w:type="spellEnd"/>
      <w:r w:rsidR="009C7BC7">
        <w:rPr>
          <w:sz w:val="20"/>
          <w:szCs w:val="20"/>
          <w:lang w:val="en-GB"/>
        </w:rPr>
        <w:t xml:space="preserve"> geoportal</w:t>
      </w:r>
      <w:r w:rsidR="00F42027">
        <w:rPr>
          <w:sz w:val="20"/>
          <w:szCs w:val="20"/>
          <w:lang w:val="en-GB"/>
        </w:rPr>
        <w:t>.</w:t>
      </w:r>
    </w:p>
    <w:p w14:paraId="6B95F424" w14:textId="77777777" w:rsidR="00EB768E" w:rsidRDefault="00EB768E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By default the user </w:t>
      </w:r>
      <w:r w:rsidR="000C00FC">
        <w:rPr>
          <w:sz w:val="20"/>
          <w:szCs w:val="20"/>
          <w:lang w:val="en-GB"/>
        </w:rPr>
        <w:t xml:space="preserve">is asked to </w:t>
      </w:r>
      <w:proofErr w:type="spellStart"/>
      <w:r w:rsidR="000C00FC">
        <w:rPr>
          <w:sz w:val="20"/>
          <w:szCs w:val="20"/>
          <w:lang w:val="en-GB"/>
        </w:rPr>
        <w:t>create</w:t>
      </w:r>
      <w:r>
        <w:rPr>
          <w:sz w:val="20"/>
          <w:szCs w:val="20"/>
          <w:lang w:val="en-GB"/>
        </w:rPr>
        <w:t>an</w:t>
      </w:r>
      <w:proofErr w:type="spellEnd"/>
      <w:r>
        <w:rPr>
          <w:sz w:val="20"/>
          <w:szCs w:val="20"/>
          <w:lang w:val="en-GB"/>
        </w:rPr>
        <w:t xml:space="preserve"> </w:t>
      </w:r>
      <w:proofErr w:type="spellStart"/>
      <w:r w:rsidR="00D27342">
        <w:rPr>
          <w:sz w:val="20"/>
          <w:szCs w:val="20"/>
          <w:lang w:val="en-GB"/>
        </w:rPr>
        <w:t>IASTracker</w:t>
      </w:r>
      <w:proofErr w:type="spellEnd"/>
      <w:r w:rsidR="00D27342">
        <w:rPr>
          <w:sz w:val="20"/>
          <w:szCs w:val="20"/>
          <w:lang w:val="en-GB"/>
        </w:rPr>
        <w:t xml:space="preserve"> </w:t>
      </w:r>
      <w:r>
        <w:rPr>
          <w:sz w:val="20"/>
          <w:szCs w:val="20"/>
          <w:lang w:val="en-GB"/>
        </w:rPr>
        <w:t>account</w:t>
      </w:r>
      <w:r w:rsidR="000C00FC">
        <w:rPr>
          <w:sz w:val="20"/>
          <w:szCs w:val="20"/>
          <w:lang w:val="en-GB"/>
        </w:rPr>
        <w:t xml:space="preserve"> the</w:t>
      </w:r>
      <w:r>
        <w:rPr>
          <w:sz w:val="20"/>
          <w:szCs w:val="20"/>
          <w:lang w:val="en-GB"/>
        </w:rPr>
        <w:t xml:space="preserve"> first time</w:t>
      </w:r>
      <w:r w:rsidR="00D27342">
        <w:rPr>
          <w:sz w:val="20"/>
          <w:szCs w:val="20"/>
          <w:lang w:val="en-GB"/>
        </w:rPr>
        <w:t xml:space="preserve"> the application is started</w:t>
      </w:r>
      <w:r>
        <w:rPr>
          <w:sz w:val="20"/>
          <w:szCs w:val="20"/>
          <w:lang w:val="en-GB"/>
        </w:rPr>
        <w:t xml:space="preserve">. </w:t>
      </w:r>
      <w:r w:rsidR="00D27342">
        <w:rPr>
          <w:sz w:val="20"/>
          <w:szCs w:val="20"/>
          <w:lang w:val="en-GB"/>
        </w:rPr>
        <w:t xml:space="preserve">After this quick </w:t>
      </w:r>
      <w:r w:rsidR="000C00FC">
        <w:rPr>
          <w:sz w:val="20"/>
          <w:szCs w:val="20"/>
          <w:lang w:val="en-GB"/>
        </w:rPr>
        <w:t>registration</w:t>
      </w:r>
      <w:r w:rsidR="00172B81">
        <w:rPr>
          <w:sz w:val="20"/>
          <w:szCs w:val="20"/>
          <w:lang w:val="en-GB"/>
        </w:rPr>
        <w:t xml:space="preserve">, a </w:t>
      </w:r>
      <w:r w:rsidR="000C00FC">
        <w:rPr>
          <w:sz w:val="20"/>
          <w:szCs w:val="20"/>
          <w:lang w:val="en-GB"/>
        </w:rPr>
        <w:t xml:space="preserve">confirmation </w:t>
      </w:r>
      <w:r w:rsidR="00172B81">
        <w:rPr>
          <w:sz w:val="20"/>
          <w:szCs w:val="20"/>
          <w:lang w:val="en-GB"/>
        </w:rPr>
        <w:t xml:space="preserve">email is </w:t>
      </w:r>
      <w:r w:rsidR="000C00FC">
        <w:rPr>
          <w:sz w:val="20"/>
          <w:szCs w:val="20"/>
          <w:lang w:val="en-GB"/>
        </w:rPr>
        <w:t xml:space="preserve">sent to the new user and </w:t>
      </w:r>
      <w:r w:rsidR="00890C90">
        <w:rPr>
          <w:sz w:val="20"/>
          <w:szCs w:val="20"/>
          <w:lang w:val="en-GB"/>
        </w:rPr>
        <w:t>the</w:t>
      </w:r>
      <w:r w:rsidR="000C00FC">
        <w:rPr>
          <w:sz w:val="20"/>
          <w:szCs w:val="20"/>
          <w:lang w:val="en-GB"/>
        </w:rPr>
        <w:t xml:space="preserve"> accept</w:t>
      </w:r>
      <w:r w:rsidR="00890C90">
        <w:rPr>
          <w:sz w:val="20"/>
          <w:szCs w:val="20"/>
          <w:lang w:val="en-GB"/>
        </w:rPr>
        <w:t>ation of the request</w:t>
      </w:r>
      <w:r w:rsidR="00172B81">
        <w:rPr>
          <w:sz w:val="20"/>
          <w:szCs w:val="20"/>
          <w:lang w:val="en-GB"/>
        </w:rPr>
        <w:t xml:space="preserve"> will close the account creation procedure</w:t>
      </w:r>
      <w:r w:rsidR="00FE4A91">
        <w:rPr>
          <w:sz w:val="20"/>
          <w:szCs w:val="20"/>
          <w:lang w:val="en-GB"/>
        </w:rPr>
        <w:t>.</w:t>
      </w:r>
    </w:p>
    <w:p w14:paraId="72C3F4F9" w14:textId="77777777" w:rsidR="00172B81" w:rsidRDefault="00172B81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If the user rejects </w:t>
      </w:r>
      <w:r w:rsidR="00890C90">
        <w:rPr>
          <w:sz w:val="20"/>
          <w:szCs w:val="20"/>
          <w:lang w:val="en-GB"/>
        </w:rPr>
        <w:t xml:space="preserve">the </w:t>
      </w:r>
      <w:r>
        <w:rPr>
          <w:sz w:val="20"/>
          <w:szCs w:val="20"/>
          <w:lang w:val="en-GB"/>
        </w:rPr>
        <w:t>creati</w:t>
      </w:r>
      <w:r w:rsidR="00890C90">
        <w:rPr>
          <w:sz w:val="20"/>
          <w:szCs w:val="20"/>
          <w:lang w:val="en-GB"/>
        </w:rPr>
        <w:t>on of an</w:t>
      </w:r>
      <w:r>
        <w:rPr>
          <w:sz w:val="20"/>
          <w:szCs w:val="20"/>
          <w:lang w:val="en-GB"/>
        </w:rPr>
        <w:t xml:space="preserve"> account </w:t>
      </w:r>
      <w:r w:rsidR="00890C90">
        <w:rPr>
          <w:sz w:val="20"/>
          <w:szCs w:val="20"/>
          <w:lang w:val="en-GB"/>
        </w:rPr>
        <w:t xml:space="preserve">the </w:t>
      </w:r>
      <w:r>
        <w:rPr>
          <w:sz w:val="20"/>
          <w:szCs w:val="20"/>
          <w:lang w:val="en-GB"/>
        </w:rPr>
        <w:t>fi</w:t>
      </w:r>
      <w:r w:rsidR="00890C90">
        <w:rPr>
          <w:sz w:val="20"/>
          <w:szCs w:val="20"/>
          <w:lang w:val="en-GB"/>
        </w:rPr>
        <w:t>r</w:t>
      </w:r>
      <w:r>
        <w:rPr>
          <w:sz w:val="20"/>
          <w:szCs w:val="20"/>
          <w:lang w:val="en-GB"/>
        </w:rPr>
        <w:t xml:space="preserve">st time, </w:t>
      </w:r>
      <w:proofErr w:type="gramStart"/>
      <w:r w:rsidR="00890C90">
        <w:rPr>
          <w:sz w:val="20"/>
          <w:szCs w:val="20"/>
          <w:lang w:val="en-GB"/>
        </w:rPr>
        <w:t>It</w:t>
      </w:r>
      <w:proofErr w:type="gramEnd"/>
      <w:r w:rsidR="00890C90">
        <w:rPr>
          <w:sz w:val="20"/>
          <w:szCs w:val="20"/>
          <w:lang w:val="en-GB"/>
        </w:rPr>
        <w:t xml:space="preserve"> will be always possible to register in a future through an</w:t>
      </w:r>
      <w:r>
        <w:rPr>
          <w:sz w:val="20"/>
          <w:szCs w:val="20"/>
          <w:lang w:val="en-GB"/>
        </w:rPr>
        <w:t xml:space="preserve"> option in the App menu. </w:t>
      </w:r>
    </w:p>
    <w:p w14:paraId="6299E3E0" w14:textId="77777777" w:rsidR="00A75645" w:rsidRDefault="00A75645" w:rsidP="00572548">
      <w:pPr>
        <w:jc w:val="both"/>
        <w:rPr>
          <w:sz w:val="20"/>
          <w:szCs w:val="20"/>
          <w:lang w:val="en-GB"/>
        </w:rPr>
      </w:pPr>
    </w:p>
    <w:p w14:paraId="44C7E61C" w14:textId="6054EDEA" w:rsidR="00A75645" w:rsidRPr="00A75645" w:rsidDel="0073337D" w:rsidRDefault="0073337D" w:rsidP="0073337D">
      <w:pPr>
        <w:jc w:val="center"/>
        <w:rPr>
          <w:del w:id="6" w:author="Isaac Besora" w:date="2015-09-29T18:19:00Z"/>
          <w:b/>
          <w:i/>
          <w:color w:val="FF0000"/>
          <w:sz w:val="20"/>
          <w:szCs w:val="20"/>
          <w:lang w:val="en-GB"/>
        </w:rPr>
        <w:pPrChange w:id="7" w:author="Isaac Besora" w:date="2015-09-29T18:20:00Z">
          <w:pPr>
            <w:jc w:val="both"/>
          </w:pPr>
        </w:pPrChange>
      </w:pPr>
      <w:ins w:id="8" w:author="Isaac Besora" w:date="2015-09-29T18:19:00Z">
        <w:r>
          <w:rPr>
            <w:rFonts w:cs="Arial"/>
            <w:noProof/>
            <w:sz w:val="20"/>
            <w:szCs w:val="20"/>
            <w:lang w:val="en-GB" w:eastAsia="en-GB"/>
          </w:rPr>
          <w:lastRenderedPageBreak/>
          <w:drawing>
            <wp:inline distT="0" distB="0" distL="0" distR="0" wp14:anchorId="61DDFD0B" wp14:editId="28765459">
              <wp:extent cx="2031781" cy="3600000"/>
              <wp:effectExtent l="0" t="0" r="6985" b="635"/>
              <wp:docPr id="8" name="Picture 8" descr="C:\Users\ibesora\AppData\Local\Microsoft\Windows\INetCache\Content.Word\login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4" descr="C:\Users\ibesora\AppData\Local\Microsoft\Windows\INetCache\Content.Word\login.png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31781" cy="360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9" w:author="Isaac Besora" w:date="2015-09-29T18:19:00Z">
        <w:r w:rsidR="00A75645" w:rsidRPr="00A75645" w:rsidDel="0073337D">
          <w:rPr>
            <w:b/>
            <w:i/>
            <w:color w:val="FF0000"/>
            <w:sz w:val="20"/>
            <w:szCs w:val="20"/>
            <w:lang w:val="en-GB"/>
          </w:rPr>
          <w:delText>IMATGE REGISTRE</w:delText>
        </w:r>
      </w:del>
    </w:p>
    <w:p w14:paraId="43D3A2ED" w14:textId="77777777" w:rsidR="00786039" w:rsidRDefault="00786039" w:rsidP="0073337D">
      <w:pPr>
        <w:pStyle w:val="Heading2"/>
        <w:jc w:val="center"/>
        <w:rPr>
          <w:rFonts w:cs="Arial"/>
          <w:sz w:val="20"/>
          <w:szCs w:val="20"/>
          <w:lang w:val="en-GB"/>
        </w:rPr>
        <w:pPrChange w:id="10" w:author="Isaac Besora" w:date="2015-09-29T18:20:00Z">
          <w:pPr>
            <w:pStyle w:val="Heading2"/>
            <w:jc w:val="both"/>
          </w:pPr>
        </w:pPrChange>
      </w:pPr>
    </w:p>
    <w:p w14:paraId="291E4760" w14:textId="77777777" w:rsidR="00786039" w:rsidRPr="00786039" w:rsidRDefault="00B85DB0" w:rsidP="00786039">
      <w:pPr>
        <w:pStyle w:val="Heading2"/>
        <w:jc w:val="both"/>
        <w:rPr>
          <w:rFonts w:cs="Arial"/>
          <w:sz w:val="20"/>
          <w:szCs w:val="20"/>
          <w:lang w:val="en-US"/>
        </w:rPr>
      </w:pPr>
      <w:bookmarkStart w:id="11" w:name="_Toc431259991"/>
      <w:r>
        <w:rPr>
          <w:rFonts w:cs="Arial"/>
          <w:sz w:val="20"/>
          <w:szCs w:val="20"/>
          <w:lang w:val="en-US"/>
        </w:rPr>
        <w:t>2</w:t>
      </w:r>
      <w:r w:rsidR="00786039" w:rsidRPr="00786039">
        <w:rPr>
          <w:rFonts w:cs="Arial"/>
          <w:sz w:val="20"/>
          <w:szCs w:val="20"/>
          <w:lang w:val="en-US"/>
        </w:rPr>
        <w:t>.</w:t>
      </w:r>
      <w:r w:rsidR="00CC2039">
        <w:rPr>
          <w:rFonts w:cs="Arial"/>
          <w:sz w:val="20"/>
          <w:szCs w:val="20"/>
          <w:lang w:val="en-US"/>
        </w:rPr>
        <w:t>3</w:t>
      </w:r>
      <w:r w:rsidR="003945E2">
        <w:rPr>
          <w:rFonts w:cs="Arial"/>
          <w:sz w:val="20"/>
          <w:szCs w:val="20"/>
          <w:lang w:val="en-US"/>
        </w:rPr>
        <w:t xml:space="preserve"> NAVIGATE THROUGH IASTRACKER MENU</w:t>
      </w:r>
      <w:bookmarkEnd w:id="11"/>
    </w:p>
    <w:p w14:paraId="09A4E939" w14:textId="77777777" w:rsidR="00572548" w:rsidRPr="00FE229A" w:rsidRDefault="00572548" w:rsidP="00572548">
      <w:pPr>
        <w:jc w:val="both"/>
        <w:rPr>
          <w:sz w:val="20"/>
          <w:szCs w:val="20"/>
          <w:lang w:val="en-GB"/>
        </w:rPr>
      </w:pPr>
    </w:p>
    <w:p w14:paraId="1693DDCA" w14:textId="77777777" w:rsidR="00572548" w:rsidRDefault="00023D0A" w:rsidP="00572548">
      <w:pPr>
        <w:jc w:val="both"/>
        <w:rPr>
          <w:sz w:val="20"/>
          <w:szCs w:val="20"/>
          <w:lang w:val="en-GB"/>
        </w:rPr>
      </w:pPr>
      <w:proofErr w:type="spellStart"/>
      <w:r>
        <w:rPr>
          <w:sz w:val="20"/>
          <w:szCs w:val="20"/>
          <w:lang w:val="en-GB"/>
        </w:rPr>
        <w:t>IASTracker</w:t>
      </w:r>
      <w:proofErr w:type="spellEnd"/>
      <w:r w:rsidR="009B4194">
        <w:rPr>
          <w:sz w:val="20"/>
          <w:szCs w:val="20"/>
          <w:lang w:val="en-GB"/>
        </w:rPr>
        <w:t xml:space="preserve"> user can access to </w:t>
      </w:r>
      <w:proofErr w:type="spellStart"/>
      <w:r w:rsidR="009B4194">
        <w:rPr>
          <w:sz w:val="20"/>
          <w:szCs w:val="20"/>
          <w:lang w:val="en-GB"/>
        </w:rPr>
        <w:t>IASTracker</w:t>
      </w:r>
      <w:proofErr w:type="spellEnd"/>
      <w:r w:rsidR="009B4194">
        <w:rPr>
          <w:sz w:val="20"/>
          <w:szCs w:val="20"/>
          <w:lang w:val="en-GB"/>
        </w:rPr>
        <w:t xml:space="preserve"> App functions </w:t>
      </w:r>
      <w:r w:rsidR="00890C90">
        <w:rPr>
          <w:sz w:val="20"/>
          <w:szCs w:val="20"/>
          <w:lang w:val="en-GB"/>
        </w:rPr>
        <w:t xml:space="preserve">through </w:t>
      </w:r>
      <w:r>
        <w:rPr>
          <w:sz w:val="20"/>
          <w:szCs w:val="20"/>
          <w:lang w:val="en-GB"/>
        </w:rPr>
        <w:t>t</w:t>
      </w:r>
      <w:r w:rsidR="009B4194">
        <w:rPr>
          <w:sz w:val="20"/>
          <w:szCs w:val="20"/>
          <w:lang w:val="en-GB"/>
        </w:rPr>
        <w:t xml:space="preserve">he menu. Tap the menu icon </w:t>
      </w:r>
      <w:r w:rsidR="009B4194">
        <w:rPr>
          <w:noProof/>
          <w:sz w:val="20"/>
          <w:szCs w:val="20"/>
          <w:lang w:val="en-GB" w:eastAsia="en-GB"/>
        </w:rPr>
        <w:drawing>
          <wp:inline distT="0" distB="0" distL="0" distR="0" wp14:anchorId="249EB2D6" wp14:editId="773F8A57">
            <wp:extent cx="171450" cy="156116"/>
            <wp:effectExtent l="19050" t="0" r="0" b="0"/>
            <wp:docPr id="4" name="3 Imagen" descr="menu_b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_boto.png"/>
                    <pic:cNvPicPr/>
                  </pic:nvPicPr>
                  <pic:blipFill>
                    <a:blip r:embed="rId16" cstate="print"/>
                    <a:srcRect t="16241" r="-132" b="16629"/>
                    <a:stretch>
                      <a:fillRect/>
                    </a:stretch>
                  </pic:blipFill>
                  <pic:spPr>
                    <a:xfrm>
                      <a:off x="0" y="0"/>
                      <a:ext cx="175602" cy="1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645">
        <w:rPr>
          <w:sz w:val="20"/>
          <w:szCs w:val="20"/>
          <w:lang w:val="en-GB"/>
        </w:rPr>
        <w:t xml:space="preserve"> or swipe </w:t>
      </w:r>
      <w:r w:rsidR="00890C90">
        <w:rPr>
          <w:sz w:val="20"/>
          <w:szCs w:val="20"/>
          <w:lang w:val="en-GB"/>
        </w:rPr>
        <w:t xml:space="preserve">to the </w:t>
      </w:r>
      <w:r w:rsidR="00A75645">
        <w:rPr>
          <w:sz w:val="20"/>
          <w:szCs w:val="20"/>
          <w:lang w:val="en-GB"/>
        </w:rPr>
        <w:t>right on the screen</w:t>
      </w:r>
      <w:r w:rsidR="009B4194">
        <w:rPr>
          <w:sz w:val="20"/>
          <w:szCs w:val="20"/>
          <w:lang w:val="en-GB"/>
        </w:rPr>
        <w:t xml:space="preserve"> to view the options.</w:t>
      </w:r>
      <w:r w:rsidR="00CA4D20">
        <w:rPr>
          <w:sz w:val="20"/>
          <w:szCs w:val="20"/>
          <w:lang w:val="en-GB"/>
        </w:rPr>
        <w:t xml:space="preserve"> Swipe </w:t>
      </w:r>
      <w:r w:rsidR="00890C90">
        <w:rPr>
          <w:sz w:val="20"/>
          <w:szCs w:val="20"/>
          <w:lang w:val="en-GB"/>
        </w:rPr>
        <w:t xml:space="preserve">to the </w:t>
      </w:r>
      <w:r w:rsidR="00CA4D20">
        <w:rPr>
          <w:sz w:val="20"/>
          <w:szCs w:val="20"/>
          <w:lang w:val="en-GB"/>
        </w:rPr>
        <w:t>left on the screen to hide the menu.</w:t>
      </w:r>
    </w:p>
    <w:p w14:paraId="46CDA459" w14:textId="77777777" w:rsidR="0073337D" w:rsidRDefault="0073337D" w:rsidP="004E0331">
      <w:pPr>
        <w:jc w:val="both"/>
        <w:rPr>
          <w:ins w:id="12" w:author="Isaac Besora" w:date="2015-09-29T18:20:00Z"/>
          <w:b/>
          <w:i/>
          <w:color w:val="FF0000"/>
          <w:sz w:val="20"/>
          <w:szCs w:val="20"/>
          <w:lang w:val="en-GB"/>
        </w:rPr>
      </w:pPr>
    </w:p>
    <w:p w14:paraId="3D8DC470" w14:textId="0D5BBE61" w:rsidR="0073337D" w:rsidRDefault="0073337D" w:rsidP="0073337D">
      <w:pPr>
        <w:jc w:val="center"/>
        <w:rPr>
          <w:ins w:id="13" w:author="Isaac Besora" w:date="2015-09-29T18:20:00Z"/>
          <w:b/>
          <w:i/>
          <w:color w:val="FF0000"/>
          <w:sz w:val="20"/>
          <w:szCs w:val="20"/>
          <w:lang w:val="en-GB"/>
        </w:rPr>
        <w:pPrChange w:id="14" w:author="Isaac Besora" w:date="2015-09-29T18:20:00Z">
          <w:pPr>
            <w:jc w:val="both"/>
          </w:pPr>
        </w:pPrChange>
      </w:pPr>
      <w:ins w:id="15" w:author="Isaac Besora" w:date="2015-09-29T18:20:00Z">
        <w:r>
          <w:rPr>
            <w:b/>
            <w:i/>
            <w:color w:val="FF0000"/>
            <w:sz w:val="20"/>
            <w:szCs w:val="20"/>
            <w:lang w:val="en-GB"/>
          </w:rPr>
          <w:pict w14:anchorId="7E5936E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159pt;height:283.5pt">
              <v:imagedata r:id="rId17" o:title="menu"/>
            </v:shape>
          </w:pict>
        </w:r>
      </w:ins>
    </w:p>
    <w:p w14:paraId="41B05D0F" w14:textId="02B5D3FC" w:rsidR="00A75645" w:rsidDel="0073337D" w:rsidRDefault="00A75645" w:rsidP="0073337D">
      <w:pPr>
        <w:jc w:val="center"/>
        <w:rPr>
          <w:del w:id="16" w:author="Isaac Besora" w:date="2015-09-29T18:20:00Z"/>
          <w:b/>
          <w:i/>
          <w:color w:val="FF0000"/>
          <w:sz w:val="20"/>
          <w:szCs w:val="20"/>
          <w:lang w:val="en-GB"/>
        </w:rPr>
        <w:pPrChange w:id="17" w:author="Isaac Besora" w:date="2015-09-29T18:20:00Z">
          <w:pPr>
            <w:jc w:val="both"/>
          </w:pPr>
        </w:pPrChange>
      </w:pPr>
      <w:del w:id="18" w:author="Isaac Besora" w:date="2015-09-29T18:20:00Z">
        <w:r w:rsidRPr="00A75645" w:rsidDel="0073337D">
          <w:rPr>
            <w:b/>
            <w:i/>
            <w:color w:val="FF0000"/>
            <w:sz w:val="20"/>
            <w:szCs w:val="20"/>
            <w:lang w:val="en-GB"/>
          </w:rPr>
          <w:lastRenderedPageBreak/>
          <w:delText>IMATGE MENÚ</w:delText>
        </w:r>
      </w:del>
    </w:p>
    <w:p w14:paraId="25EED7A6" w14:textId="77777777" w:rsidR="004E0331" w:rsidRPr="004E0331" w:rsidRDefault="004E0331" w:rsidP="0073337D">
      <w:pPr>
        <w:jc w:val="center"/>
        <w:rPr>
          <w:b/>
          <w:sz w:val="20"/>
          <w:szCs w:val="20"/>
          <w:lang w:val="en-GB"/>
        </w:rPr>
        <w:pPrChange w:id="19" w:author="Isaac Besora" w:date="2015-09-29T18:20:00Z">
          <w:pPr>
            <w:jc w:val="both"/>
          </w:pPr>
        </w:pPrChange>
      </w:pPr>
      <w:r w:rsidRPr="004E0331">
        <w:rPr>
          <w:b/>
          <w:sz w:val="20"/>
          <w:szCs w:val="20"/>
          <w:lang w:val="en-GB"/>
        </w:rPr>
        <w:t>General rules:</w:t>
      </w:r>
    </w:p>
    <w:p w14:paraId="56D3D4EB" w14:textId="77777777" w:rsidR="004E0331" w:rsidRDefault="004E0331" w:rsidP="004E0331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Click </w:t>
      </w:r>
      <w:r w:rsidR="00645500">
        <w:rPr>
          <w:sz w:val="20"/>
          <w:szCs w:val="20"/>
          <w:lang w:val="en-GB"/>
        </w:rPr>
        <w:t xml:space="preserve">on </w:t>
      </w:r>
      <w:r>
        <w:rPr>
          <w:sz w:val="20"/>
          <w:szCs w:val="20"/>
          <w:lang w:val="en-GB"/>
        </w:rPr>
        <w:t>the IAS picture to see its datasheet and identify it.</w:t>
      </w:r>
    </w:p>
    <w:p w14:paraId="179C1E81" w14:textId="77777777" w:rsidR="004E0331" w:rsidRDefault="004E0331" w:rsidP="004E0331">
      <w:pPr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Tap the star </w:t>
      </w:r>
      <w:commentRangeStart w:id="20"/>
      <w:r w:rsidRPr="001607BC">
        <w:rPr>
          <w:sz w:val="20"/>
          <w:szCs w:val="20"/>
          <w:highlight w:val="yellow"/>
          <w:lang w:val="en-US"/>
          <w:rPrChange w:id="21" w:author="Isaac Besora" w:date="2015-09-29T17:17:00Z">
            <w:rPr>
              <w:sz w:val="20"/>
              <w:szCs w:val="20"/>
              <w:lang w:val="en-US"/>
            </w:rPr>
          </w:rPrChange>
        </w:rPr>
        <w:t>below</w:t>
      </w:r>
      <w:commentRangeEnd w:id="20"/>
      <w:r w:rsidR="001607BC">
        <w:rPr>
          <w:rStyle w:val="CommentReference"/>
        </w:rPr>
        <w:commentReference w:id="20"/>
      </w:r>
      <w:r>
        <w:rPr>
          <w:sz w:val="20"/>
          <w:szCs w:val="20"/>
          <w:lang w:val="en-US"/>
        </w:rPr>
        <w:t xml:space="preserve"> IAS picture to </w:t>
      </w:r>
      <w:r w:rsidR="00023D0A">
        <w:rPr>
          <w:sz w:val="20"/>
          <w:szCs w:val="20"/>
          <w:lang w:val="en-US"/>
        </w:rPr>
        <w:t>mark</w:t>
      </w:r>
      <w:r>
        <w:rPr>
          <w:sz w:val="20"/>
          <w:szCs w:val="20"/>
          <w:lang w:val="en-US"/>
        </w:rPr>
        <w:t xml:space="preserve"> or </w:t>
      </w:r>
      <w:r w:rsidR="00023D0A">
        <w:rPr>
          <w:sz w:val="20"/>
          <w:szCs w:val="20"/>
          <w:lang w:val="en-US"/>
        </w:rPr>
        <w:t xml:space="preserve">unmark </w:t>
      </w:r>
      <w:r>
        <w:rPr>
          <w:sz w:val="20"/>
          <w:szCs w:val="20"/>
          <w:lang w:val="en-US"/>
        </w:rPr>
        <w:t>an IAS as starred.</w:t>
      </w:r>
    </w:p>
    <w:p w14:paraId="5B4AFA40" w14:textId="77777777" w:rsidR="00023D0A" w:rsidRPr="004E0331" w:rsidRDefault="00023D0A" w:rsidP="004E0331">
      <w:pPr>
        <w:jc w:val="both"/>
        <w:rPr>
          <w:b/>
          <w:i/>
          <w:color w:val="FF0000"/>
          <w:sz w:val="20"/>
          <w:szCs w:val="20"/>
          <w:lang w:val="en-GB"/>
        </w:rPr>
      </w:pPr>
    </w:p>
    <w:p w14:paraId="666F5CB6" w14:textId="77777777" w:rsidR="004E0331" w:rsidRPr="004E0331" w:rsidRDefault="004E0331" w:rsidP="00A75645">
      <w:pPr>
        <w:jc w:val="both"/>
        <w:rPr>
          <w:b/>
          <w:sz w:val="20"/>
          <w:szCs w:val="20"/>
          <w:lang w:val="en-GB"/>
        </w:rPr>
      </w:pPr>
      <w:proofErr w:type="spellStart"/>
      <w:r>
        <w:rPr>
          <w:b/>
          <w:sz w:val="20"/>
          <w:szCs w:val="20"/>
          <w:lang w:val="en-GB"/>
        </w:rPr>
        <w:t>IASTracker</w:t>
      </w:r>
      <w:proofErr w:type="spellEnd"/>
      <w:r>
        <w:rPr>
          <w:b/>
          <w:sz w:val="20"/>
          <w:szCs w:val="20"/>
          <w:lang w:val="en-GB"/>
        </w:rPr>
        <w:t xml:space="preserve"> menu</w:t>
      </w:r>
      <w:r w:rsidRPr="004E0331">
        <w:rPr>
          <w:b/>
          <w:sz w:val="20"/>
          <w:szCs w:val="20"/>
          <w:lang w:val="en-GB"/>
        </w:rPr>
        <w:t>:</w:t>
      </w:r>
    </w:p>
    <w:p w14:paraId="43FCFA64" w14:textId="77777777" w:rsidR="0073337D" w:rsidRDefault="00A75645" w:rsidP="00A75645">
      <w:pPr>
        <w:pStyle w:val="ListParagraph"/>
        <w:numPr>
          <w:ilvl w:val="0"/>
          <w:numId w:val="38"/>
        </w:numPr>
        <w:jc w:val="both"/>
        <w:rPr>
          <w:ins w:id="22" w:author="Isaac Besora" w:date="2015-09-29T18:22:00Z"/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IAS current location: List of IAS </w:t>
      </w:r>
      <w:r w:rsidR="00645500">
        <w:rPr>
          <w:sz w:val="20"/>
          <w:szCs w:val="20"/>
          <w:lang w:val="en-GB"/>
        </w:rPr>
        <w:t xml:space="preserve">around </w:t>
      </w:r>
      <w:r>
        <w:rPr>
          <w:sz w:val="20"/>
          <w:szCs w:val="20"/>
          <w:lang w:val="en-GB"/>
        </w:rPr>
        <w:t>the user current location.</w:t>
      </w:r>
    </w:p>
    <w:p w14:paraId="5944AECC" w14:textId="6957043C" w:rsidR="00A75645" w:rsidRPr="0073337D" w:rsidRDefault="0073337D" w:rsidP="0073337D">
      <w:pPr>
        <w:jc w:val="center"/>
        <w:rPr>
          <w:sz w:val="20"/>
          <w:szCs w:val="20"/>
          <w:lang w:val="en-GB"/>
          <w:rPrChange w:id="23" w:author="Isaac Besora" w:date="2015-09-29T18:22:00Z">
            <w:rPr>
              <w:lang w:val="en-GB"/>
            </w:rPr>
          </w:rPrChange>
        </w:rPr>
        <w:pPrChange w:id="24" w:author="Isaac Besora" w:date="2015-09-29T18:22:00Z">
          <w:pPr>
            <w:pStyle w:val="ListParagraph"/>
            <w:numPr>
              <w:numId w:val="38"/>
            </w:numPr>
            <w:ind w:hanging="360"/>
            <w:jc w:val="both"/>
          </w:pPr>
        </w:pPrChange>
      </w:pPr>
      <w:ins w:id="25" w:author="Isaac Besora" w:date="2015-09-29T18:22:00Z">
        <w:r>
          <w:rPr>
            <w:sz w:val="20"/>
            <w:szCs w:val="20"/>
            <w:lang w:val="en-GB"/>
          </w:rPr>
          <w:pict w14:anchorId="0EF31902">
            <v:shape id="_x0000_i1026" type="#_x0000_t75" style="width:159.75pt;height:283.5pt">
              <v:imagedata r:id="rId18" o:title="locationIAS"/>
            </v:shape>
          </w:pict>
        </w:r>
      </w:ins>
    </w:p>
    <w:p w14:paraId="3AF2AB8A" w14:textId="7B0683D8" w:rsidR="00A75645" w:rsidRPr="00A75645" w:rsidDel="0073337D" w:rsidRDefault="00A75645" w:rsidP="00A75645">
      <w:pPr>
        <w:pStyle w:val="ListParagraph"/>
        <w:jc w:val="both"/>
        <w:rPr>
          <w:del w:id="26" w:author="Isaac Besora" w:date="2015-09-29T18:22:00Z"/>
          <w:b/>
          <w:color w:val="FF0000"/>
          <w:sz w:val="20"/>
          <w:szCs w:val="20"/>
          <w:lang w:val="fr-BE"/>
        </w:rPr>
      </w:pPr>
      <w:del w:id="27" w:author="Isaac Besora" w:date="2015-09-29T18:22:00Z">
        <w:r w:rsidRPr="00A75645" w:rsidDel="0073337D">
          <w:rPr>
            <w:b/>
            <w:color w:val="FF0000"/>
            <w:sz w:val="20"/>
            <w:szCs w:val="20"/>
            <w:lang w:val="fr-BE"/>
          </w:rPr>
          <w:delText>IMATGE DE IAS CURRENT LOCATION</w:delText>
        </w:r>
      </w:del>
    </w:p>
    <w:p w14:paraId="0AABA866" w14:textId="77777777" w:rsidR="00A75645" w:rsidRDefault="00A75645" w:rsidP="00A75645">
      <w:pPr>
        <w:pStyle w:val="ListParagraph"/>
        <w:numPr>
          <w:ilvl w:val="0"/>
          <w:numId w:val="38"/>
        </w:numPr>
        <w:jc w:val="both"/>
        <w:rPr>
          <w:ins w:id="28" w:author="Isaac Besora" w:date="2015-09-29T18:22:00Z"/>
          <w:sz w:val="20"/>
          <w:szCs w:val="20"/>
          <w:highlight w:val="yellow"/>
          <w:lang w:val="en-US"/>
        </w:rPr>
      </w:pPr>
      <w:r w:rsidRPr="00A75645">
        <w:rPr>
          <w:sz w:val="20"/>
          <w:szCs w:val="20"/>
          <w:lang w:val="en-US"/>
        </w:rPr>
        <w:t>My IAS: List of starred IAS</w:t>
      </w:r>
      <w:r w:rsidR="00645500">
        <w:rPr>
          <w:sz w:val="20"/>
          <w:szCs w:val="20"/>
          <w:lang w:val="en-US"/>
        </w:rPr>
        <w:t>, favorite list</w:t>
      </w:r>
      <w:r w:rsidRPr="00A75645">
        <w:rPr>
          <w:sz w:val="20"/>
          <w:szCs w:val="20"/>
          <w:lang w:val="en-US"/>
        </w:rPr>
        <w:t xml:space="preserve"> </w:t>
      </w:r>
      <w:r w:rsidR="00645500">
        <w:rPr>
          <w:sz w:val="20"/>
          <w:szCs w:val="20"/>
          <w:lang w:val="en-US"/>
        </w:rPr>
        <w:t xml:space="preserve">- </w:t>
      </w:r>
      <w:commentRangeStart w:id="29"/>
      <w:r w:rsidRPr="001607BC">
        <w:rPr>
          <w:sz w:val="20"/>
          <w:szCs w:val="20"/>
          <w:highlight w:val="yellow"/>
          <w:lang w:val="en-US"/>
          <w:rPrChange w:id="30" w:author="Isaac Besora" w:date="2015-09-29T17:18:00Z">
            <w:rPr>
              <w:sz w:val="20"/>
              <w:szCs w:val="20"/>
              <w:lang w:val="en-US"/>
            </w:rPr>
          </w:rPrChange>
        </w:rPr>
        <w:t>for registered users</w:t>
      </w:r>
      <w:r w:rsidR="00645500" w:rsidRPr="001607BC">
        <w:rPr>
          <w:sz w:val="20"/>
          <w:szCs w:val="20"/>
          <w:highlight w:val="yellow"/>
          <w:lang w:val="en-US"/>
          <w:rPrChange w:id="31" w:author="Isaac Besora" w:date="2015-09-29T17:18:00Z">
            <w:rPr>
              <w:sz w:val="20"/>
              <w:szCs w:val="20"/>
              <w:lang w:val="en-US"/>
            </w:rPr>
          </w:rPrChange>
        </w:rPr>
        <w:t xml:space="preserve"> only</w:t>
      </w:r>
      <w:r w:rsidRPr="001607BC">
        <w:rPr>
          <w:sz w:val="20"/>
          <w:szCs w:val="20"/>
          <w:highlight w:val="yellow"/>
          <w:lang w:val="en-US"/>
          <w:rPrChange w:id="32" w:author="Isaac Besora" w:date="2015-09-29T17:18:00Z">
            <w:rPr>
              <w:sz w:val="20"/>
              <w:szCs w:val="20"/>
              <w:lang w:val="en-US"/>
            </w:rPr>
          </w:rPrChange>
        </w:rPr>
        <w:t xml:space="preserve">. </w:t>
      </w:r>
      <w:commentRangeEnd w:id="29"/>
      <w:r w:rsidR="001607BC">
        <w:rPr>
          <w:rStyle w:val="CommentReference"/>
        </w:rPr>
        <w:commentReference w:id="29"/>
      </w:r>
    </w:p>
    <w:p w14:paraId="15C8A14A" w14:textId="7D56B619" w:rsidR="0073337D" w:rsidRDefault="0073337D" w:rsidP="0073337D">
      <w:pPr>
        <w:pStyle w:val="ListParagraph"/>
        <w:jc w:val="center"/>
        <w:rPr>
          <w:ins w:id="33" w:author="Isaac Besora" w:date="2015-09-29T18:23:00Z"/>
          <w:sz w:val="20"/>
          <w:szCs w:val="20"/>
          <w:highlight w:val="yellow"/>
          <w:lang w:val="en-US"/>
        </w:rPr>
        <w:pPrChange w:id="34" w:author="Isaac Besora" w:date="2015-09-29T18:23:00Z">
          <w:pPr>
            <w:pStyle w:val="ListParagraph"/>
            <w:numPr>
              <w:numId w:val="38"/>
            </w:numPr>
            <w:ind w:hanging="360"/>
            <w:jc w:val="both"/>
          </w:pPr>
        </w:pPrChange>
      </w:pPr>
      <w:ins w:id="35" w:author="Isaac Besora" w:date="2015-09-29T18:23:00Z">
        <w:r>
          <w:rPr>
            <w:sz w:val="20"/>
            <w:szCs w:val="20"/>
            <w:highlight w:val="yellow"/>
            <w:lang w:val="en-US"/>
          </w:rPr>
          <w:lastRenderedPageBreak/>
          <w:pict w14:anchorId="456D413F">
            <v:shape id="_x0000_i1027" type="#_x0000_t75" style="width:161.25pt;height:283.5pt">
              <v:imagedata r:id="rId19" o:title="myIAS"/>
            </v:shape>
          </w:pict>
        </w:r>
      </w:ins>
    </w:p>
    <w:p w14:paraId="61EAFDE8" w14:textId="77777777" w:rsidR="0073337D" w:rsidRPr="001607BC" w:rsidRDefault="0073337D" w:rsidP="0073337D">
      <w:pPr>
        <w:pStyle w:val="ListParagraph"/>
        <w:jc w:val="center"/>
        <w:rPr>
          <w:sz w:val="20"/>
          <w:szCs w:val="20"/>
          <w:highlight w:val="yellow"/>
          <w:lang w:val="en-US"/>
          <w:rPrChange w:id="36" w:author="Isaac Besora" w:date="2015-09-29T17:18:00Z">
            <w:rPr>
              <w:sz w:val="20"/>
              <w:szCs w:val="20"/>
              <w:lang w:val="en-US"/>
            </w:rPr>
          </w:rPrChange>
        </w:rPr>
        <w:pPrChange w:id="37" w:author="Isaac Besora" w:date="2015-09-29T18:23:00Z">
          <w:pPr>
            <w:pStyle w:val="ListParagraph"/>
            <w:numPr>
              <w:numId w:val="38"/>
            </w:numPr>
            <w:ind w:hanging="360"/>
            <w:jc w:val="both"/>
          </w:pPr>
        </w:pPrChange>
      </w:pPr>
    </w:p>
    <w:p w14:paraId="76680DAB" w14:textId="0B7B5716" w:rsidR="004E0331" w:rsidRPr="00A75645" w:rsidDel="0073337D" w:rsidRDefault="004E0331" w:rsidP="004E0331">
      <w:pPr>
        <w:pStyle w:val="ListParagraph"/>
        <w:jc w:val="both"/>
        <w:rPr>
          <w:del w:id="38" w:author="Isaac Besora" w:date="2015-09-29T18:22:00Z"/>
          <w:b/>
          <w:color w:val="FF0000"/>
          <w:sz w:val="20"/>
          <w:szCs w:val="20"/>
          <w:lang w:val="fr-BE"/>
        </w:rPr>
      </w:pPr>
      <w:del w:id="39" w:author="Isaac Besora" w:date="2015-09-29T18:22:00Z">
        <w:r w:rsidRPr="00A75645" w:rsidDel="0073337D">
          <w:rPr>
            <w:b/>
            <w:color w:val="FF0000"/>
            <w:sz w:val="20"/>
            <w:szCs w:val="20"/>
            <w:lang w:val="fr-BE"/>
          </w:rPr>
          <w:delText xml:space="preserve">IMATGE </w:delText>
        </w:r>
        <w:r w:rsidR="00783984" w:rsidDel="0073337D">
          <w:rPr>
            <w:b/>
            <w:color w:val="FF0000"/>
            <w:sz w:val="20"/>
            <w:szCs w:val="20"/>
            <w:lang w:val="fr-BE"/>
          </w:rPr>
          <w:delText>MY IAS</w:delText>
        </w:r>
      </w:del>
    </w:p>
    <w:p w14:paraId="10E1574E" w14:textId="77777777" w:rsidR="004E0331" w:rsidRDefault="004E0331" w:rsidP="004E0331">
      <w:pPr>
        <w:pStyle w:val="ListParagraph"/>
        <w:numPr>
          <w:ilvl w:val="0"/>
          <w:numId w:val="38"/>
        </w:numPr>
        <w:jc w:val="both"/>
        <w:rPr>
          <w:ins w:id="40" w:author="Isaac Besora" w:date="2015-09-29T18:24:00Z"/>
          <w:sz w:val="20"/>
          <w:szCs w:val="20"/>
          <w:lang w:val="en-US"/>
        </w:rPr>
      </w:pPr>
      <w:r w:rsidRPr="004E0331">
        <w:rPr>
          <w:sz w:val="20"/>
          <w:szCs w:val="20"/>
          <w:lang w:val="en-US"/>
        </w:rPr>
        <w:t>Taxono</w:t>
      </w:r>
      <w:r>
        <w:rPr>
          <w:sz w:val="20"/>
          <w:szCs w:val="20"/>
          <w:lang w:val="en-US"/>
        </w:rPr>
        <w:t>mic groups</w:t>
      </w:r>
      <w:r w:rsidRPr="004E0331">
        <w:rPr>
          <w:sz w:val="20"/>
          <w:szCs w:val="20"/>
          <w:lang w:val="en-US"/>
        </w:rPr>
        <w:t xml:space="preserve">: Select an IAS by taxonomy. </w:t>
      </w:r>
      <w:r>
        <w:rPr>
          <w:sz w:val="20"/>
          <w:szCs w:val="20"/>
          <w:lang w:val="en-US"/>
        </w:rPr>
        <w:t>At</w:t>
      </w:r>
      <w:r w:rsidRPr="004E0331">
        <w:rPr>
          <w:sz w:val="20"/>
          <w:szCs w:val="20"/>
          <w:lang w:val="en-US"/>
        </w:rPr>
        <w:t xml:space="preserve"> the bottom of the screen </w:t>
      </w:r>
      <w:r>
        <w:rPr>
          <w:sz w:val="20"/>
          <w:szCs w:val="20"/>
          <w:lang w:val="en-US"/>
        </w:rPr>
        <w:t xml:space="preserve">there is the name of the </w:t>
      </w:r>
      <w:r w:rsidR="00645500">
        <w:rPr>
          <w:sz w:val="20"/>
          <w:szCs w:val="20"/>
          <w:lang w:val="en-US"/>
        </w:rPr>
        <w:t xml:space="preserve">selected </w:t>
      </w:r>
      <w:r>
        <w:rPr>
          <w:sz w:val="20"/>
          <w:szCs w:val="20"/>
          <w:lang w:val="en-US"/>
        </w:rPr>
        <w:t>taxonomy. Each taxonomy group has a</w:t>
      </w:r>
      <w:r w:rsidR="00645500">
        <w:rPr>
          <w:sz w:val="20"/>
          <w:szCs w:val="20"/>
          <w:lang w:val="en-US"/>
        </w:rPr>
        <w:t>n</w:t>
      </w:r>
      <w:r>
        <w:rPr>
          <w:sz w:val="20"/>
          <w:szCs w:val="20"/>
          <w:lang w:val="en-US"/>
        </w:rPr>
        <w:t xml:space="preserve"> </w:t>
      </w:r>
      <w:r w:rsidR="00645500">
        <w:rPr>
          <w:sz w:val="20"/>
          <w:szCs w:val="20"/>
          <w:lang w:val="en-US"/>
        </w:rPr>
        <w:t>assigned</w:t>
      </w:r>
      <w:r w:rsidR="00645500" w:rsidRPr="00CA4D20">
        <w:rPr>
          <w:sz w:val="20"/>
          <w:szCs w:val="20"/>
          <w:lang w:val="en-GB"/>
        </w:rPr>
        <w:t xml:space="preserve"> </w:t>
      </w:r>
      <w:r w:rsidRPr="00CA4D20">
        <w:rPr>
          <w:sz w:val="20"/>
          <w:szCs w:val="20"/>
          <w:lang w:val="en-GB"/>
        </w:rPr>
        <w:t>colo</w:t>
      </w:r>
      <w:r w:rsidR="00CA4D20" w:rsidRPr="00CA4D20">
        <w:rPr>
          <w:sz w:val="20"/>
          <w:szCs w:val="20"/>
          <w:lang w:val="en-GB"/>
        </w:rPr>
        <w:t>u</w:t>
      </w:r>
      <w:r w:rsidRPr="00CA4D20">
        <w:rPr>
          <w:sz w:val="20"/>
          <w:szCs w:val="20"/>
          <w:lang w:val="en-GB"/>
        </w:rPr>
        <w:t>r</w:t>
      </w:r>
      <w:r>
        <w:rPr>
          <w:sz w:val="20"/>
          <w:szCs w:val="20"/>
          <w:lang w:val="en-US"/>
        </w:rPr>
        <w:t xml:space="preserve">. Scroll up/down the screen if you want to see other taxonomic groups. </w:t>
      </w:r>
    </w:p>
    <w:p w14:paraId="23DAA9AD" w14:textId="46C9B390" w:rsidR="0073337D" w:rsidRDefault="0073337D" w:rsidP="0073337D">
      <w:pPr>
        <w:pStyle w:val="ListParagraph"/>
        <w:jc w:val="center"/>
        <w:rPr>
          <w:sz w:val="20"/>
          <w:szCs w:val="20"/>
          <w:lang w:val="en-US"/>
        </w:rPr>
        <w:pPrChange w:id="41" w:author="Isaac Besora" w:date="2015-09-29T18:24:00Z">
          <w:pPr>
            <w:pStyle w:val="ListParagraph"/>
            <w:numPr>
              <w:numId w:val="38"/>
            </w:numPr>
            <w:ind w:hanging="360"/>
            <w:jc w:val="both"/>
          </w:pPr>
        </w:pPrChange>
      </w:pPr>
      <w:ins w:id="42" w:author="Isaac Besora" w:date="2015-09-29T18:24:00Z">
        <w:r>
          <w:rPr>
            <w:sz w:val="20"/>
            <w:szCs w:val="20"/>
            <w:lang w:val="en-US"/>
          </w:rPr>
          <w:pict w14:anchorId="120A6FDD">
            <v:shape id="_x0000_i1028" type="#_x0000_t75" style="width:159.75pt;height:283.5pt">
              <v:imagedata r:id="rId20" o:title="taxons"/>
            </v:shape>
          </w:pict>
        </w:r>
      </w:ins>
    </w:p>
    <w:p w14:paraId="2FDEFA51" w14:textId="6C59926E" w:rsidR="004E0331" w:rsidRPr="00A75645" w:rsidDel="0073337D" w:rsidRDefault="004E0331" w:rsidP="004E0331">
      <w:pPr>
        <w:pStyle w:val="ListParagraph"/>
        <w:jc w:val="both"/>
        <w:rPr>
          <w:del w:id="43" w:author="Isaac Besora" w:date="2015-09-29T18:24:00Z"/>
          <w:b/>
          <w:color w:val="FF0000"/>
          <w:sz w:val="20"/>
          <w:szCs w:val="20"/>
          <w:lang w:val="fr-BE"/>
        </w:rPr>
      </w:pPr>
      <w:del w:id="44" w:author="Isaac Besora" w:date="2015-09-29T18:24:00Z">
        <w:r w:rsidRPr="00A75645" w:rsidDel="0073337D">
          <w:rPr>
            <w:b/>
            <w:color w:val="FF0000"/>
            <w:sz w:val="20"/>
            <w:szCs w:val="20"/>
            <w:lang w:val="fr-BE"/>
          </w:rPr>
          <w:delText xml:space="preserve">IMATGE DE </w:delText>
        </w:r>
        <w:r w:rsidR="00783984" w:rsidDel="0073337D">
          <w:rPr>
            <w:b/>
            <w:color w:val="FF0000"/>
            <w:sz w:val="20"/>
            <w:szCs w:val="20"/>
            <w:lang w:val="fr-BE"/>
          </w:rPr>
          <w:delText>GRUPS TAXONS</w:delText>
        </w:r>
      </w:del>
    </w:p>
    <w:p w14:paraId="1835CAFF" w14:textId="77777777" w:rsidR="004E0331" w:rsidRDefault="004E0331" w:rsidP="004E0331">
      <w:pPr>
        <w:pStyle w:val="ListParagraph"/>
        <w:numPr>
          <w:ilvl w:val="0"/>
          <w:numId w:val="38"/>
        </w:numPr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IAS user lists by area:</w:t>
      </w:r>
      <w:r w:rsidR="00786039">
        <w:rPr>
          <w:sz w:val="20"/>
          <w:szCs w:val="20"/>
          <w:lang w:val="en-US"/>
        </w:rPr>
        <w:t xml:space="preserve"> Select an area, not </w:t>
      </w:r>
      <w:r w:rsidR="00CA4D20">
        <w:rPr>
          <w:sz w:val="20"/>
          <w:szCs w:val="20"/>
          <w:lang w:val="en-US"/>
        </w:rPr>
        <w:t xml:space="preserve">necessarily </w:t>
      </w:r>
      <w:r w:rsidR="00786039">
        <w:rPr>
          <w:sz w:val="20"/>
          <w:szCs w:val="20"/>
          <w:lang w:val="en-US"/>
        </w:rPr>
        <w:t>the current</w:t>
      </w:r>
      <w:r w:rsidR="00645500">
        <w:rPr>
          <w:sz w:val="20"/>
          <w:szCs w:val="20"/>
          <w:lang w:val="en-US"/>
        </w:rPr>
        <w:t xml:space="preserve"> one</w:t>
      </w:r>
      <w:r w:rsidR="00786039">
        <w:rPr>
          <w:sz w:val="20"/>
          <w:szCs w:val="20"/>
          <w:lang w:val="en-US"/>
        </w:rPr>
        <w:t>, to generate a new IAS list of this specific area. This new list will be only seen by the user. Write a name for your new list.</w:t>
      </w:r>
    </w:p>
    <w:p w14:paraId="62B95CBF" w14:textId="77777777" w:rsidR="00136F65" w:rsidRDefault="00136F65" w:rsidP="00023D0A">
      <w:pPr>
        <w:pStyle w:val="ListParagraph"/>
        <w:jc w:val="both"/>
        <w:rPr>
          <w:ins w:id="45" w:author="Isaac Besora" w:date="2015-09-29T18:24:00Z"/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This utility has</w:t>
      </w:r>
      <w:r w:rsidR="00023D0A">
        <w:rPr>
          <w:sz w:val="20"/>
          <w:szCs w:val="20"/>
          <w:lang w:val="en-US"/>
        </w:rPr>
        <w:t xml:space="preserve"> been designed to allow users to prepare a</w:t>
      </w:r>
      <w:r>
        <w:rPr>
          <w:sz w:val="20"/>
          <w:szCs w:val="20"/>
          <w:lang w:val="en-US"/>
        </w:rPr>
        <w:t>n</w:t>
      </w:r>
      <w:r w:rsidR="00023D0A">
        <w:rPr>
          <w:sz w:val="20"/>
          <w:szCs w:val="20"/>
          <w:lang w:val="en-US"/>
        </w:rPr>
        <w:t xml:space="preserve"> IAS hunt journey to a location where </w:t>
      </w:r>
      <w:r w:rsidR="00645500">
        <w:rPr>
          <w:sz w:val="20"/>
          <w:szCs w:val="20"/>
          <w:lang w:val="en-US"/>
        </w:rPr>
        <w:t xml:space="preserve">Data </w:t>
      </w:r>
      <w:r>
        <w:rPr>
          <w:sz w:val="20"/>
          <w:szCs w:val="20"/>
          <w:lang w:val="en-US"/>
        </w:rPr>
        <w:t>connection</w:t>
      </w:r>
      <w:r w:rsidR="00645500" w:rsidRPr="00645500">
        <w:rPr>
          <w:sz w:val="20"/>
          <w:szCs w:val="20"/>
          <w:lang w:val="en-US"/>
        </w:rPr>
        <w:t xml:space="preserve"> </w:t>
      </w:r>
      <w:r w:rsidR="00645500">
        <w:rPr>
          <w:sz w:val="20"/>
          <w:szCs w:val="20"/>
          <w:lang w:val="en-US"/>
        </w:rPr>
        <w:t>won’t be able</w:t>
      </w:r>
      <w:r>
        <w:rPr>
          <w:sz w:val="20"/>
          <w:szCs w:val="20"/>
          <w:lang w:val="en-US"/>
        </w:rPr>
        <w:t>. When the user</w:t>
      </w:r>
      <w:r w:rsidR="00645500">
        <w:rPr>
          <w:sz w:val="20"/>
          <w:szCs w:val="20"/>
          <w:lang w:val="en-US"/>
        </w:rPr>
        <w:t>s</w:t>
      </w:r>
      <w:r>
        <w:rPr>
          <w:sz w:val="20"/>
          <w:szCs w:val="20"/>
          <w:lang w:val="en-US"/>
        </w:rPr>
        <w:t xml:space="preserve"> arrive to </w:t>
      </w:r>
      <w:r w:rsidR="00645500">
        <w:rPr>
          <w:sz w:val="20"/>
          <w:szCs w:val="20"/>
          <w:lang w:val="en-US"/>
        </w:rPr>
        <w:t xml:space="preserve">that </w:t>
      </w:r>
      <w:r>
        <w:rPr>
          <w:sz w:val="20"/>
          <w:szCs w:val="20"/>
          <w:lang w:val="en-US"/>
        </w:rPr>
        <w:lastRenderedPageBreak/>
        <w:t xml:space="preserve">location, they </w:t>
      </w:r>
      <w:r w:rsidR="00645500">
        <w:rPr>
          <w:sz w:val="20"/>
          <w:szCs w:val="20"/>
          <w:lang w:val="en-US"/>
        </w:rPr>
        <w:t xml:space="preserve">will be able to </w:t>
      </w:r>
      <w:r>
        <w:rPr>
          <w:sz w:val="20"/>
          <w:szCs w:val="20"/>
          <w:lang w:val="en-US"/>
        </w:rPr>
        <w:t xml:space="preserve">use the App offline and select the IAS list of their </w:t>
      </w:r>
      <w:r w:rsidR="00645500">
        <w:rPr>
          <w:sz w:val="20"/>
          <w:szCs w:val="20"/>
          <w:lang w:val="en-US"/>
        </w:rPr>
        <w:t xml:space="preserve">current </w:t>
      </w:r>
      <w:r>
        <w:rPr>
          <w:sz w:val="20"/>
          <w:szCs w:val="20"/>
          <w:lang w:val="en-US"/>
        </w:rPr>
        <w:t xml:space="preserve">location. </w:t>
      </w:r>
    </w:p>
    <w:p w14:paraId="39F16DB0" w14:textId="5A4D32D4" w:rsidR="0073337D" w:rsidRDefault="0073337D" w:rsidP="0073337D">
      <w:pPr>
        <w:pStyle w:val="ListParagraph"/>
        <w:jc w:val="center"/>
        <w:rPr>
          <w:sz w:val="20"/>
          <w:szCs w:val="20"/>
          <w:lang w:val="en-US"/>
        </w:rPr>
        <w:pPrChange w:id="46" w:author="Isaac Besora" w:date="2015-09-29T18:25:00Z">
          <w:pPr>
            <w:pStyle w:val="ListParagraph"/>
            <w:jc w:val="both"/>
          </w:pPr>
        </w:pPrChange>
      </w:pPr>
      <w:ins w:id="47" w:author="Isaac Besora" w:date="2015-09-29T18:25:00Z">
        <w:r>
          <w:rPr>
            <w:sz w:val="20"/>
            <w:szCs w:val="20"/>
            <w:lang w:val="en-US"/>
          </w:rPr>
          <w:pict w14:anchorId="74E19127">
            <v:shape id="_x0000_i1029" type="#_x0000_t75" style="width:159.75pt;height:283.5pt">
              <v:imagedata r:id="rId21" o:title="otherLocations"/>
            </v:shape>
          </w:pict>
        </w:r>
      </w:ins>
    </w:p>
    <w:p w14:paraId="7C27E97E" w14:textId="42330270" w:rsidR="00786039" w:rsidRPr="009373F4" w:rsidDel="0073337D" w:rsidRDefault="00786039" w:rsidP="00786039">
      <w:pPr>
        <w:pStyle w:val="ListParagraph"/>
        <w:jc w:val="both"/>
        <w:rPr>
          <w:del w:id="48" w:author="Isaac Besora" w:date="2015-09-29T18:24:00Z"/>
          <w:b/>
          <w:color w:val="FF0000"/>
          <w:sz w:val="20"/>
          <w:szCs w:val="20"/>
          <w:lang w:val="en-GB"/>
        </w:rPr>
      </w:pPr>
      <w:del w:id="49" w:author="Isaac Besora" w:date="2015-09-29T18:24:00Z">
        <w:r w:rsidRPr="009373F4" w:rsidDel="0073337D">
          <w:rPr>
            <w:b/>
            <w:color w:val="FF0000"/>
            <w:sz w:val="20"/>
            <w:szCs w:val="20"/>
            <w:lang w:val="en-GB"/>
          </w:rPr>
          <w:delText xml:space="preserve">IMATGE DE IAS </w:delText>
        </w:r>
        <w:r w:rsidR="00783984" w:rsidRPr="009373F4" w:rsidDel="0073337D">
          <w:rPr>
            <w:b/>
            <w:color w:val="FF0000"/>
            <w:sz w:val="20"/>
            <w:szCs w:val="20"/>
            <w:lang w:val="en-GB"/>
          </w:rPr>
          <w:delText>USER LISTS</w:delText>
        </w:r>
      </w:del>
    </w:p>
    <w:p w14:paraId="22358C5F" w14:textId="77777777" w:rsidR="00380D59" w:rsidRDefault="00136F65" w:rsidP="00786039">
      <w:pPr>
        <w:pStyle w:val="ListParagraph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Using </w:t>
      </w:r>
      <w:proofErr w:type="spellStart"/>
      <w:r>
        <w:rPr>
          <w:sz w:val="20"/>
          <w:szCs w:val="20"/>
          <w:lang w:val="en-US"/>
        </w:rPr>
        <w:t>IASTracker</w:t>
      </w:r>
      <w:proofErr w:type="spellEnd"/>
      <w:r>
        <w:rPr>
          <w:sz w:val="20"/>
          <w:szCs w:val="20"/>
          <w:lang w:val="en-US"/>
        </w:rPr>
        <w:t xml:space="preserve"> App offline doesn’t differ from using it online.</w:t>
      </w:r>
      <w:r w:rsidR="00380D59">
        <w:rPr>
          <w:sz w:val="20"/>
          <w:szCs w:val="20"/>
          <w:lang w:val="en-US"/>
        </w:rPr>
        <w:t xml:space="preserve"> User only will notice it when sending an observation; a warning message will be shown explaining that the observation will be send when </w:t>
      </w:r>
      <w:r w:rsidR="00645500">
        <w:rPr>
          <w:sz w:val="20"/>
          <w:szCs w:val="20"/>
          <w:lang w:val="en-US"/>
        </w:rPr>
        <w:t xml:space="preserve">data </w:t>
      </w:r>
      <w:r w:rsidR="00380D59">
        <w:rPr>
          <w:sz w:val="20"/>
          <w:szCs w:val="20"/>
          <w:lang w:val="en-US"/>
        </w:rPr>
        <w:t xml:space="preserve">connection will be </w:t>
      </w:r>
      <w:r w:rsidR="00645500">
        <w:rPr>
          <w:sz w:val="20"/>
          <w:szCs w:val="20"/>
          <w:lang w:val="en-US"/>
        </w:rPr>
        <w:t>re</w:t>
      </w:r>
      <w:r w:rsidR="00981C6E">
        <w:rPr>
          <w:sz w:val="20"/>
          <w:szCs w:val="20"/>
          <w:lang w:val="en-US"/>
        </w:rPr>
        <w:t>sto</w:t>
      </w:r>
      <w:r w:rsidR="00645500">
        <w:rPr>
          <w:sz w:val="20"/>
          <w:szCs w:val="20"/>
          <w:lang w:val="en-US"/>
        </w:rPr>
        <w:t>red</w:t>
      </w:r>
      <w:r w:rsidR="00380D59">
        <w:rPr>
          <w:sz w:val="20"/>
          <w:szCs w:val="20"/>
          <w:lang w:val="en-US"/>
        </w:rPr>
        <w:t>. And when launching the App (</w:t>
      </w:r>
      <w:r w:rsidR="00981C6E">
        <w:rPr>
          <w:sz w:val="20"/>
          <w:szCs w:val="20"/>
          <w:lang w:val="en-US"/>
        </w:rPr>
        <w:t xml:space="preserve">during </w:t>
      </w:r>
      <w:r w:rsidR="00380D59">
        <w:rPr>
          <w:sz w:val="20"/>
          <w:szCs w:val="20"/>
          <w:lang w:val="en-US"/>
        </w:rPr>
        <w:t xml:space="preserve">the splash screen and if </w:t>
      </w:r>
      <w:r w:rsidR="00981C6E">
        <w:rPr>
          <w:sz w:val="20"/>
          <w:szCs w:val="20"/>
          <w:lang w:val="en-US"/>
        </w:rPr>
        <w:t xml:space="preserve">data </w:t>
      </w:r>
      <w:r w:rsidR="00380D59">
        <w:rPr>
          <w:sz w:val="20"/>
          <w:szCs w:val="20"/>
          <w:lang w:val="en-US"/>
        </w:rPr>
        <w:t xml:space="preserve">connection is </w:t>
      </w:r>
      <w:r w:rsidR="00981C6E">
        <w:rPr>
          <w:sz w:val="20"/>
          <w:szCs w:val="20"/>
          <w:lang w:val="en-US"/>
        </w:rPr>
        <w:t>available</w:t>
      </w:r>
      <w:r w:rsidR="00380D59">
        <w:rPr>
          <w:sz w:val="20"/>
          <w:szCs w:val="20"/>
          <w:lang w:val="en-US"/>
        </w:rPr>
        <w:t xml:space="preserve">) the App verifies if there are some pending observation packages, in this case those observation packages </w:t>
      </w:r>
      <w:r w:rsidR="00981C6E">
        <w:rPr>
          <w:sz w:val="20"/>
          <w:szCs w:val="20"/>
          <w:lang w:val="en-US"/>
        </w:rPr>
        <w:t xml:space="preserve">will be </w:t>
      </w:r>
      <w:r w:rsidR="00380D59">
        <w:rPr>
          <w:sz w:val="20"/>
          <w:szCs w:val="20"/>
          <w:lang w:val="en-US"/>
        </w:rPr>
        <w:t>sent (</w:t>
      </w:r>
      <w:commentRangeStart w:id="50"/>
      <w:r w:rsidR="00380D59" w:rsidRPr="00380D59">
        <w:rPr>
          <w:sz w:val="20"/>
          <w:szCs w:val="20"/>
          <w:highlight w:val="yellow"/>
          <w:lang w:val="en-US"/>
        </w:rPr>
        <w:t>with confirmation of the user?</w:t>
      </w:r>
      <w:commentRangeEnd w:id="50"/>
      <w:r w:rsidR="0055513B">
        <w:rPr>
          <w:rStyle w:val="CommentReference"/>
        </w:rPr>
        <w:commentReference w:id="50"/>
      </w:r>
      <w:r w:rsidR="00380D59" w:rsidRPr="00380D59">
        <w:rPr>
          <w:sz w:val="20"/>
          <w:szCs w:val="20"/>
          <w:highlight w:val="yellow"/>
          <w:lang w:val="en-US"/>
        </w:rPr>
        <w:t>)</w:t>
      </w:r>
      <w:r w:rsidR="00380D59">
        <w:rPr>
          <w:sz w:val="20"/>
          <w:szCs w:val="20"/>
          <w:lang w:val="en-US"/>
        </w:rPr>
        <w:t>.</w:t>
      </w:r>
    </w:p>
    <w:p w14:paraId="7B56ED41" w14:textId="77777777" w:rsidR="00380D59" w:rsidRDefault="00380D59" w:rsidP="00786039">
      <w:pPr>
        <w:pStyle w:val="ListParagraph"/>
        <w:jc w:val="both"/>
        <w:rPr>
          <w:sz w:val="20"/>
          <w:szCs w:val="20"/>
          <w:lang w:val="en-US"/>
        </w:rPr>
      </w:pPr>
    </w:p>
    <w:p w14:paraId="50D8C129" w14:textId="77777777" w:rsidR="00786039" w:rsidRDefault="00CE2158" w:rsidP="00786039">
      <w:pPr>
        <w:pStyle w:val="ListParagraph"/>
        <w:numPr>
          <w:ilvl w:val="0"/>
          <w:numId w:val="38"/>
        </w:numPr>
        <w:jc w:val="both"/>
        <w:rPr>
          <w:ins w:id="51" w:author="Isaac Besora" w:date="2015-09-29T18:25:00Z"/>
          <w:sz w:val="20"/>
          <w:szCs w:val="20"/>
          <w:lang w:val="en-US"/>
        </w:rPr>
      </w:pPr>
      <w:commentRangeStart w:id="52"/>
      <w:r w:rsidRPr="0055513B">
        <w:rPr>
          <w:sz w:val="20"/>
          <w:szCs w:val="20"/>
          <w:highlight w:val="yellow"/>
          <w:lang w:val="en-US"/>
          <w:rPrChange w:id="53" w:author="Isaac Besora" w:date="2015-09-29T17:23:00Z">
            <w:rPr>
              <w:sz w:val="20"/>
              <w:szCs w:val="20"/>
              <w:lang w:val="en-US"/>
            </w:rPr>
          </w:rPrChange>
        </w:rPr>
        <w:t>User Profile</w:t>
      </w:r>
      <w:commentRangeEnd w:id="52"/>
      <w:r w:rsidR="0055513B">
        <w:rPr>
          <w:rStyle w:val="CommentReference"/>
        </w:rPr>
        <w:commentReference w:id="52"/>
      </w:r>
      <w:r>
        <w:rPr>
          <w:sz w:val="20"/>
          <w:szCs w:val="20"/>
          <w:lang w:val="en-US"/>
        </w:rPr>
        <w:t xml:space="preserve">: </w:t>
      </w:r>
      <w:r w:rsidR="00783984">
        <w:rPr>
          <w:sz w:val="20"/>
          <w:szCs w:val="20"/>
          <w:lang w:val="en-US"/>
        </w:rPr>
        <w:t xml:space="preserve">Select User Profile to </w:t>
      </w:r>
      <w:r w:rsidR="00380D59">
        <w:rPr>
          <w:sz w:val="20"/>
          <w:szCs w:val="20"/>
          <w:lang w:val="en-US"/>
        </w:rPr>
        <w:t>update</w:t>
      </w:r>
      <w:r w:rsidR="00783984">
        <w:rPr>
          <w:sz w:val="20"/>
          <w:szCs w:val="20"/>
          <w:lang w:val="en-US"/>
        </w:rPr>
        <w:t xml:space="preserve"> </w:t>
      </w:r>
      <w:del w:id="54" w:author="Isaac Besora" w:date="2015-09-29T17:22:00Z">
        <w:r w:rsidR="00783984" w:rsidDel="0055513B">
          <w:rPr>
            <w:sz w:val="20"/>
            <w:szCs w:val="20"/>
            <w:lang w:val="en-US"/>
          </w:rPr>
          <w:delText>user name, email and</w:delText>
        </w:r>
      </w:del>
      <w:ins w:id="55" w:author="Isaac Besora" w:date="2015-09-29T17:22:00Z">
        <w:r w:rsidR="0055513B">
          <w:rPr>
            <w:sz w:val="20"/>
            <w:szCs w:val="20"/>
            <w:lang w:val="en-US"/>
          </w:rPr>
          <w:t>the</w:t>
        </w:r>
      </w:ins>
      <w:r w:rsidR="00783984">
        <w:rPr>
          <w:sz w:val="20"/>
          <w:szCs w:val="20"/>
          <w:lang w:val="en-US"/>
        </w:rPr>
        <w:t xml:space="preserve"> personal data associated with </w:t>
      </w:r>
      <w:r w:rsidR="00981C6E">
        <w:rPr>
          <w:sz w:val="20"/>
          <w:szCs w:val="20"/>
          <w:lang w:val="en-US"/>
        </w:rPr>
        <w:t xml:space="preserve">the </w:t>
      </w:r>
      <w:r w:rsidR="00783984">
        <w:rPr>
          <w:sz w:val="20"/>
          <w:szCs w:val="20"/>
          <w:lang w:val="en-US"/>
        </w:rPr>
        <w:t xml:space="preserve">user. </w:t>
      </w:r>
      <w:del w:id="56" w:author="Isaac Besora" w:date="2015-09-29T17:22:00Z">
        <w:r w:rsidR="00783984" w:rsidDel="0055513B">
          <w:rPr>
            <w:sz w:val="20"/>
            <w:szCs w:val="20"/>
            <w:lang w:val="en-US"/>
          </w:rPr>
          <w:delText>Change here the password, add</w:delText>
        </w:r>
      </w:del>
      <w:ins w:id="57" w:author="Isaac Besora" w:date="2015-09-29T17:22:00Z">
        <w:r w:rsidR="0055513B">
          <w:rPr>
            <w:sz w:val="20"/>
            <w:szCs w:val="20"/>
            <w:lang w:val="en-US"/>
          </w:rPr>
          <w:t>Add</w:t>
        </w:r>
      </w:ins>
      <w:r w:rsidR="00783984">
        <w:rPr>
          <w:sz w:val="20"/>
          <w:szCs w:val="20"/>
          <w:lang w:val="en-US"/>
        </w:rPr>
        <w:t xml:space="preserve"> a picture, add or change names and surnames, indicate if you are an expert or not and change the language associated to your profile.</w:t>
      </w:r>
    </w:p>
    <w:p w14:paraId="6036EE17" w14:textId="1A0FBB11" w:rsidR="0073337D" w:rsidRDefault="0073337D" w:rsidP="0073337D">
      <w:pPr>
        <w:pStyle w:val="ListParagraph"/>
        <w:jc w:val="center"/>
        <w:rPr>
          <w:sz w:val="20"/>
          <w:szCs w:val="20"/>
          <w:lang w:val="en-US"/>
        </w:rPr>
        <w:pPrChange w:id="58" w:author="Isaac Besora" w:date="2015-09-29T18:25:00Z">
          <w:pPr>
            <w:pStyle w:val="ListParagraph"/>
            <w:numPr>
              <w:numId w:val="38"/>
            </w:numPr>
            <w:ind w:hanging="360"/>
            <w:jc w:val="both"/>
          </w:pPr>
        </w:pPrChange>
      </w:pPr>
      <w:ins w:id="59" w:author="Isaac Besora" w:date="2015-09-29T18:25:00Z">
        <w:r>
          <w:rPr>
            <w:sz w:val="20"/>
            <w:szCs w:val="20"/>
            <w:lang w:val="en-US"/>
          </w:rPr>
          <w:lastRenderedPageBreak/>
          <w:pict w14:anchorId="58FAE1E9">
            <v:shape id="_x0000_i1030" type="#_x0000_t75" style="width:159.75pt;height:283.5pt">
              <v:imagedata r:id="rId22" o:title="userProfile"/>
            </v:shape>
          </w:pict>
        </w:r>
      </w:ins>
    </w:p>
    <w:p w14:paraId="26772720" w14:textId="61179188" w:rsidR="00783984" w:rsidRPr="00A75645" w:rsidDel="0073337D" w:rsidRDefault="00783984" w:rsidP="00783984">
      <w:pPr>
        <w:pStyle w:val="ListParagraph"/>
        <w:jc w:val="both"/>
        <w:rPr>
          <w:del w:id="60" w:author="Isaac Besora" w:date="2015-09-29T18:25:00Z"/>
          <w:b/>
          <w:color w:val="FF0000"/>
          <w:sz w:val="20"/>
          <w:szCs w:val="20"/>
          <w:lang w:val="fr-BE"/>
        </w:rPr>
      </w:pPr>
      <w:del w:id="61" w:author="Isaac Besora" w:date="2015-09-29T18:25:00Z">
        <w:r w:rsidRPr="00A75645" w:rsidDel="0073337D">
          <w:rPr>
            <w:b/>
            <w:color w:val="FF0000"/>
            <w:sz w:val="20"/>
            <w:szCs w:val="20"/>
            <w:lang w:val="fr-BE"/>
          </w:rPr>
          <w:delText xml:space="preserve">IMATGE </w:delText>
        </w:r>
        <w:r w:rsidDel="0073337D">
          <w:rPr>
            <w:b/>
            <w:color w:val="FF0000"/>
            <w:sz w:val="20"/>
            <w:szCs w:val="20"/>
            <w:lang w:val="fr-BE"/>
          </w:rPr>
          <w:delText>USER PROFILE</w:delText>
        </w:r>
      </w:del>
    </w:p>
    <w:p w14:paraId="4424B950" w14:textId="77777777" w:rsidR="00783984" w:rsidRDefault="00783984" w:rsidP="00783984">
      <w:pPr>
        <w:pStyle w:val="ListParagraph"/>
        <w:numPr>
          <w:ilvl w:val="0"/>
          <w:numId w:val="38"/>
        </w:numPr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About </w:t>
      </w:r>
      <w:proofErr w:type="spellStart"/>
      <w:r>
        <w:rPr>
          <w:sz w:val="20"/>
          <w:szCs w:val="20"/>
          <w:lang w:val="en-US"/>
        </w:rPr>
        <w:t>IASTra</w:t>
      </w:r>
      <w:r w:rsidR="00065DE3">
        <w:rPr>
          <w:sz w:val="20"/>
          <w:szCs w:val="20"/>
          <w:lang w:val="en-US"/>
        </w:rPr>
        <w:t>cker</w:t>
      </w:r>
      <w:proofErr w:type="spellEnd"/>
      <w:r w:rsidR="00065DE3">
        <w:rPr>
          <w:sz w:val="20"/>
          <w:szCs w:val="20"/>
          <w:lang w:val="en-US"/>
        </w:rPr>
        <w:t xml:space="preserve">: </w:t>
      </w:r>
      <w:r w:rsidR="00981C6E">
        <w:rPr>
          <w:sz w:val="20"/>
          <w:szCs w:val="20"/>
          <w:lang w:val="en-US"/>
        </w:rPr>
        <w:t>B</w:t>
      </w:r>
      <w:r>
        <w:rPr>
          <w:sz w:val="20"/>
          <w:szCs w:val="20"/>
          <w:lang w:val="en-US"/>
        </w:rPr>
        <w:t>rief descr</w:t>
      </w:r>
      <w:r w:rsidR="00380D59">
        <w:rPr>
          <w:sz w:val="20"/>
          <w:szCs w:val="20"/>
          <w:lang w:val="en-US"/>
        </w:rPr>
        <w:t xml:space="preserve">iption about </w:t>
      </w:r>
      <w:proofErr w:type="spellStart"/>
      <w:r w:rsidR="00380D59">
        <w:rPr>
          <w:sz w:val="20"/>
          <w:szCs w:val="20"/>
          <w:lang w:val="en-US"/>
        </w:rPr>
        <w:t>IASTracker</w:t>
      </w:r>
      <w:proofErr w:type="spellEnd"/>
      <w:r w:rsidR="00380D59">
        <w:rPr>
          <w:sz w:val="20"/>
          <w:szCs w:val="20"/>
          <w:lang w:val="en-US"/>
        </w:rPr>
        <w:t xml:space="preserve"> project, IC5Team and the App </w:t>
      </w:r>
      <w:r w:rsidR="00981C6E" w:rsidRPr="00981C6E">
        <w:rPr>
          <w:sz w:val="20"/>
          <w:szCs w:val="20"/>
          <w:lang w:val="en-US"/>
        </w:rPr>
        <w:t>Acknowledgements</w:t>
      </w:r>
      <w:proofErr w:type="gramStart"/>
      <w:r w:rsidR="00981C6E">
        <w:rPr>
          <w:sz w:val="20"/>
          <w:szCs w:val="20"/>
          <w:lang w:val="en-US"/>
        </w:rPr>
        <w:t>.</w:t>
      </w:r>
      <w:r w:rsidR="00380D59">
        <w:rPr>
          <w:sz w:val="20"/>
          <w:szCs w:val="20"/>
          <w:lang w:val="en-US"/>
        </w:rPr>
        <w:t>.</w:t>
      </w:r>
      <w:proofErr w:type="gramEnd"/>
    </w:p>
    <w:p w14:paraId="4FE5FEDD" w14:textId="77777777" w:rsidR="00380D59" w:rsidRDefault="00380D59" w:rsidP="00380D59">
      <w:pPr>
        <w:pStyle w:val="ListParagraph"/>
        <w:jc w:val="both"/>
        <w:rPr>
          <w:sz w:val="20"/>
          <w:szCs w:val="20"/>
          <w:lang w:val="en-US"/>
        </w:rPr>
      </w:pPr>
    </w:p>
    <w:p w14:paraId="456F4518" w14:textId="77777777" w:rsidR="00065DE3" w:rsidRDefault="00065DE3" w:rsidP="00783984">
      <w:pPr>
        <w:pStyle w:val="ListParagraph"/>
        <w:numPr>
          <w:ilvl w:val="0"/>
          <w:numId w:val="38"/>
        </w:numPr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About IC5Team: </w:t>
      </w:r>
      <w:r w:rsidR="00981C6E">
        <w:rPr>
          <w:sz w:val="20"/>
          <w:szCs w:val="20"/>
          <w:lang w:val="en-US"/>
        </w:rPr>
        <w:t>B</w:t>
      </w:r>
      <w:r>
        <w:rPr>
          <w:sz w:val="20"/>
          <w:szCs w:val="20"/>
          <w:lang w:val="en-US"/>
        </w:rPr>
        <w:t>rief description about IC5Team.</w:t>
      </w:r>
    </w:p>
    <w:p w14:paraId="58BA7745" w14:textId="77777777" w:rsidR="00065DE3" w:rsidRDefault="00065DE3" w:rsidP="00783984">
      <w:pPr>
        <w:pStyle w:val="ListParagraph"/>
        <w:numPr>
          <w:ilvl w:val="0"/>
          <w:numId w:val="38"/>
        </w:numPr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Scientific name: Turn on scientific name if you want to see the IAS scientific names and turn it off if you want to see </w:t>
      </w:r>
      <w:r w:rsidR="00981C6E">
        <w:rPr>
          <w:sz w:val="20"/>
          <w:szCs w:val="20"/>
          <w:lang w:val="en-US"/>
        </w:rPr>
        <w:t xml:space="preserve">common </w:t>
      </w:r>
      <w:r>
        <w:rPr>
          <w:sz w:val="20"/>
          <w:szCs w:val="20"/>
          <w:lang w:val="en-US"/>
        </w:rPr>
        <w:t>names.</w:t>
      </w:r>
    </w:p>
    <w:p w14:paraId="047E6BD6" w14:textId="77777777" w:rsidR="00065DE3" w:rsidRDefault="00065DE3" w:rsidP="00783984">
      <w:pPr>
        <w:pStyle w:val="ListParagraph"/>
        <w:numPr>
          <w:ilvl w:val="0"/>
          <w:numId w:val="38"/>
        </w:numPr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Help: </w:t>
      </w:r>
      <w:r w:rsidR="00981C6E">
        <w:rPr>
          <w:sz w:val="20"/>
          <w:szCs w:val="20"/>
          <w:lang w:val="en-US"/>
        </w:rPr>
        <w:t>B</w:t>
      </w:r>
      <w:r>
        <w:rPr>
          <w:sz w:val="20"/>
          <w:szCs w:val="20"/>
          <w:lang w:val="en-US"/>
        </w:rPr>
        <w:t xml:space="preserve">rief help </w:t>
      </w:r>
      <w:r w:rsidR="00CA4D20">
        <w:rPr>
          <w:sz w:val="20"/>
          <w:szCs w:val="20"/>
          <w:lang w:val="en-US"/>
        </w:rPr>
        <w:t>to use</w:t>
      </w:r>
      <w:r>
        <w:rPr>
          <w:sz w:val="20"/>
          <w:szCs w:val="20"/>
          <w:lang w:val="en-US"/>
        </w:rPr>
        <w:t xml:space="preserve"> the App.</w:t>
      </w:r>
    </w:p>
    <w:p w14:paraId="00FB9516" w14:textId="77777777" w:rsidR="00380D59" w:rsidRDefault="00380D59" w:rsidP="00380D59">
      <w:pPr>
        <w:pStyle w:val="ListParagraph"/>
        <w:jc w:val="both"/>
        <w:rPr>
          <w:sz w:val="20"/>
          <w:szCs w:val="20"/>
          <w:lang w:val="en-US"/>
        </w:rPr>
      </w:pPr>
    </w:p>
    <w:p w14:paraId="4E932424" w14:textId="77777777" w:rsidR="00A75645" w:rsidRPr="004E0331" w:rsidRDefault="00A75645" w:rsidP="00A75645">
      <w:pPr>
        <w:pStyle w:val="ListParagraph"/>
        <w:jc w:val="both"/>
        <w:rPr>
          <w:sz w:val="20"/>
          <w:szCs w:val="20"/>
          <w:lang w:val="en-US"/>
        </w:rPr>
      </w:pPr>
    </w:p>
    <w:p w14:paraId="7DDE46ED" w14:textId="77777777" w:rsidR="00786039" w:rsidRPr="001D4F6B" w:rsidRDefault="00B85DB0" w:rsidP="00786039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62" w:name="_Toc431259992"/>
      <w:r>
        <w:rPr>
          <w:rFonts w:cs="Arial"/>
          <w:sz w:val="20"/>
          <w:szCs w:val="20"/>
          <w:lang w:val="en-GB"/>
        </w:rPr>
        <w:t>2</w:t>
      </w:r>
      <w:r w:rsidR="00786039" w:rsidRPr="001D4F6B">
        <w:rPr>
          <w:rFonts w:cs="Arial"/>
          <w:sz w:val="20"/>
          <w:szCs w:val="20"/>
          <w:lang w:val="en-GB"/>
        </w:rPr>
        <w:t>.</w:t>
      </w:r>
      <w:r w:rsidR="00CC2039">
        <w:rPr>
          <w:rFonts w:cs="Arial"/>
          <w:sz w:val="20"/>
          <w:szCs w:val="20"/>
          <w:lang w:val="en-GB"/>
        </w:rPr>
        <w:t>4</w:t>
      </w:r>
      <w:r w:rsidR="00786039" w:rsidRPr="001D4F6B">
        <w:rPr>
          <w:rFonts w:cs="Arial"/>
          <w:sz w:val="20"/>
          <w:szCs w:val="20"/>
          <w:lang w:val="en-GB"/>
        </w:rPr>
        <w:t xml:space="preserve"> </w:t>
      </w:r>
      <w:r w:rsidR="00786039">
        <w:rPr>
          <w:rFonts w:cs="Arial"/>
          <w:sz w:val="20"/>
          <w:szCs w:val="20"/>
          <w:lang w:val="en-GB"/>
        </w:rPr>
        <w:t>IDENTIFY AN IAS AND SEND LOCATIONS</w:t>
      </w:r>
      <w:bookmarkEnd w:id="62"/>
    </w:p>
    <w:p w14:paraId="5353F333" w14:textId="77777777" w:rsidR="00572548" w:rsidRDefault="00572548" w:rsidP="00572548">
      <w:pPr>
        <w:jc w:val="both"/>
        <w:rPr>
          <w:sz w:val="20"/>
          <w:szCs w:val="20"/>
          <w:lang w:val="en-GB"/>
        </w:rPr>
      </w:pPr>
    </w:p>
    <w:p w14:paraId="56A5C42B" w14:textId="77777777" w:rsidR="003945E2" w:rsidRPr="003945E2" w:rsidRDefault="003945E2" w:rsidP="00572548">
      <w:pPr>
        <w:jc w:val="both"/>
        <w:rPr>
          <w:b/>
          <w:sz w:val="20"/>
          <w:szCs w:val="20"/>
          <w:lang w:val="en-GB"/>
        </w:rPr>
      </w:pPr>
      <w:r w:rsidRPr="003945E2">
        <w:rPr>
          <w:b/>
          <w:sz w:val="20"/>
          <w:szCs w:val="20"/>
          <w:lang w:val="en-GB"/>
        </w:rPr>
        <w:t>IAS DATASHEETS:</w:t>
      </w:r>
    </w:p>
    <w:p w14:paraId="30637AE4" w14:textId="77777777" w:rsidR="00087806" w:rsidRDefault="00087806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Tap an IAS picture to see its datasheet and identify it. IAS datasheets contain some pictures of IAS, a brief general description about the IAS, </w:t>
      </w:r>
      <w:r w:rsidR="006561F1">
        <w:rPr>
          <w:sz w:val="20"/>
          <w:szCs w:val="20"/>
          <w:lang w:val="en-GB"/>
        </w:rPr>
        <w:t xml:space="preserve">as well as a </w:t>
      </w:r>
      <w:r>
        <w:rPr>
          <w:sz w:val="20"/>
          <w:szCs w:val="20"/>
          <w:lang w:val="en-GB"/>
        </w:rPr>
        <w:t xml:space="preserve">more specific descriptions about IAS sizes, habitat, further information and </w:t>
      </w:r>
      <w:r w:rsidR="006561F1">
        <w:rPr>
          <w:sz w:val="20"/>
          <w:szCs w:val="20"/>
          <w:lang w:val="en-GB"/>
        </w:rPr>
        <w:t xml:space="preserve">potential </w:t>
      </w:r>
      <w:r>
        <w:rPr>
          <w:sz w:val="20"/>
          <w:szCs w:val="20"/>
          <w:lang w:val="en-GB"/>
        </w:rPr>
        <w:t>confusions with other species.</w:t>
      </w:r>
      <w:r w:rsidR="003945E2">
        <w:rPr>
          <w:sz w:val="20"/>
          <w:szCs w:val="20"/>
          <w:lang w:val="en-GB"/>
        </w:rPr>
        <w:t xml:space="preserve"> Each datasheet </w:t>
      </w:r>
      <w:r w:rsidR="006561F1">
        <w:rPr>
          <w:sz w:val="20"/>
          <w:szCs w:val="20"/>
          <w:lang w:val="en-GB"/>
        </w:rPr>
        <w:t xml:space="preserve">has </w:t>
      </w:r>
      <w:r w:rsidR="003945E2">
        <w:rPr>
          <w:sz w:val="20"/>
          <w:szCs w:val="20"/>
          <w:lang w:val="en-GB"/>
        </w:rPr>
        <w:t xml:space="preserve">the colour of its </w:t>
      </w:r>
      <w:r w:rsidR="006561F1">
        <w:rPr>
          <w:sz w:val="20"/>
          <w:szCs w:val="20"/>
          <w:lang w:val="en-GB"/>
        </w:rPr>
        <w:t xml:space="preserve">associated </w:t>
      </w:r>
      <w:r w:rsidR="003945E2">
        <w:rPr>
          <w:sz w:val="20"/>
          <w:szCs w:val="20"/>
          <w:lang w:val="en-GB"/>
        </w:rPr>
        <w:t>taxonomy.</w:t>
      </w:r>
    </w:p>
    <w:p w14:paraId="736E4B6D" w14:textId="77777777" w:rsidR="0057415F" w:rsidRDefault="0057415F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At the </w:t>
      </w:r>
      <w:del w:id="63" w:author="Isaac Besora" w:date="2015-09-29T17:27:00Z">
        <w:r w:rsidDel="0055513B">
          <w:rPr>
            <w:sz w:val="20"/>
            <w:szCs w:val="20"/>
            <w:lang w:val="en-GB"/>
          </w:rPr>
          <w:delText xml:space="preserve">bottom </w:delText>
        </w:r>
      </w:del>
      <w:ins w:id="64" w:author="Isaac Besora" w:date="2015-09-29T17:27:00Z">
        <w:r w:rsidR="0055513B">
          <w:rPr>
            <w:sz w:val="20"/>
            <w:szCs w:val="20"/>
            <w:lang w:val="en-GB"/>
          </w:rPr>
          <w:t>top</w:t>
        </w:r>
        <w:r w:rsidR="0055513B">
          <w:rPr>
            <w:sz w:val="20"/>
            <w:szCs w:val="20"/>
            <w:lang w:val="en-GB"/>
          </w:rPr>
          <w:t xml:space="preserve"> </w:t>
        </w:r>
      </w:ins>
      <w:r>
        <w:rPr>
          <w:sz w:val="20"/>
          <w:szCs w:val="20"/>
          <w:lang w:val="en-GB"/>
        </w:rPr>
        <w:t xml:space="preserve">of the screen </w:t>
      </w:r>
      <w:r w:rsidR="006561F1">
        <w:rPr>
          <w:sz w:val="20"/>
          <w:szCs w:val="20"/>
          <w:lang w:val="en-GB"/>
        </w:rPr>
        <w:t>appears</w:t>
      </w:r>
      <w:r>
        <w:rPr>
          <w:sz w:val="20"/>
          <w:szCs w:val="20"/>
          <w:lang w:val="en-GB"/>
        </w:rPr>
        <w:t xml:space="preserve"> the common name of the specie</w:t>
      </w:r>
      <w:r w:rsidR="006561F1">
        <w:rPr>
          <w:sz w:val="20"/>
          <w:szCs w:val="20"/>
          <w:lang w:val="en-GB"/>
        </w:rPr>
        <w:t>s</w:t>
      </w:r>
      <w:r>
        <w:rPr>
          <w:sz w:val="20"/>
          <w:szCs w:val="20"/>
          <w:lang w:val="en-GB"/>
        </w:rPr>
        <w:t>, followed by the scientific name. Next to the names the user can mark the IAS as starred.</w:t>
      </w:r>
    </w:p>
    <w:p w14:paraId="69508331" w14:textId="77777777" w:rsidR="00087806" w:rsidRDefault="0057415F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Below the names </w:t>
      </w:r>
      <w:r w:rsidR="006561F1">
        <w:rPr>
          <w:sz w:val="20"/>
          <w:szCs w:val="20"/>
          <w:lang w:val="en-GB"/>
        </w:rPr>
        <w:t>appears</w:t>
      </w:r>
      <w:r>
        <w:rPr>
          <w:sz w:val="20"/>
          <w:szCs w:val="20"/>
          <w:lang w:val="en-GB"/>
        </w:rPr>
        <w:t xml:space="preserve"> some </w:t>
      </w:r>
      <w:r w:rsidR="003672EB">
        <w:rPr>
          <w:sz w:val="20"/>
          <w:szCs w:val="20"/>
          <w:lang w:val="en-GB"/>
        </w:rPr>
        <w:t xml:space="preserve">IAS </w:t>
      </w:r>
      <w:r>
        <w:rPr>
          <w:sz w:val="20"/>
          <w:szCs w:val="20"/>
          <w:lang w:val="en-GB"/>
        </w:rPr>
        <w:t xml:space="preserve">pictures. </w:t>
      </w:r>
      <w:r w:rsidR="00217CC6">
        <w:rPr>
          <w:sz w:val="20"/>
          <w:szCs w:val="20"/>
          <w:lang w:val="en-GB"/>
        </w:rPr>
        <w:t xml:space="preserve">Swipe </w:t>
      </w:r>
      <w:r w:rsidR="006561F1">
        <w:rPr>
          <w:sz w:val="20"/>
          <w:szCs w:val="20"/>
          <w:lang w:val="en-GB"/>
        </w:rPr>
        <w:t xml:space="preserve">to the </w:t>
      </w:r>
      <w:r w:rsidR="00217CC6">
        <w:rPr>
          <w:sz w:val="20"/>
          <w:szCs w:val="20"/>
          <w:lang w:val="en-GB"/>
        </w:rPr>
        <w:t>right</w:t>
      </w:r>
      <w:r w:rsidR="006561F1">
        <w:rPr>
          <w:sz w:val="20"/>
          <w:szCs w:val="20"/>
          <w:lang w:val="en-GB"/>
        </w:rPr>
        <w:t>/</w:t>
      </w:r>
      <w:r w:rsidR="00217CC6">
        <w:rPr>
          <w:sz w:val="20"/>
          <w:szCs w:val="20"/>
          <w:lang w:val="en-GB"/>
        </w:rPr>
        <w:t>left</w:t>
      </w:r>
      <w:r w:rsidR="00087806">
        <w:rPr>
          <w:sz w:val="20"/>
          <w:szCs w:val="20"/>
          <w:lang w:val="en-GB"/>
        </w:rPr>
        <w:t xml:space="preserve"> </w:t>
      </w:r>
      <w:r w:rsidR="006561F1">
        <w:rPr>
          <w:sz w:val="20"/>
          <w:szCs w:val="20"/>
          <w:lang w:val="en-GB"/>
        </w:rPr>
        <w:t xml:space="preserve">on </w:t>
      </w:r>
      <w:r w:rsidR="00087806">
        <w:rPr>
          <w:sz w:val="20"/>
          <w:szCs w:val="20"/>
          <w:lang w:val="en-GB"/>
        </w:rPr>
        <w:t xml:space="preserve">the pictures </w:t>
      </w:r>
      <w:r w:rsidR="00217CC6">
        <w:rPr>
          <w:sz w:val="20"/>
          <w:szCs w:val="20"/>
          <w:lang w:val="en-GB"/>
        </w:rPr>
        <w:t xml:space="preserve">to see more pictures. Tap a picture to zoom it </w:t>
      </w:r>
      <w:r w:rsidR="006561F1">
        <w:rPr>
          <w:sz w:val="20"/>
          <w:szCs w:val="20"/>
          <w:lang w:val="en-GB"/>
        </w:rPr>
        <w:t>in</w:t>
      </w:r>
      <w:r w:rsidR="00217CC6">
        <w:rPr>
          <w:sz w:val="20"/>
          <w:szCs w:val="20"/>
          <w:lang w:val="en-GB"/>
        </w:rPr>
        <w:t xml:space="preserve">. </w:t>
      </w:r>
    </w:p>
    <w:p w14:paraId="50C5CC89" w14:textId="77777777" w:rsidR="0057415F" w:rsidRDefault="0057415F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Next, the user can locate the IAS. Tapping in </w:t>
      </w:r>
      <w:r w:rsidR="006561F1">
        <w:rPr>
          <w:sz w:val="20"/>
          <w:szCs w:val="20"/>
          <w:lang w:val="en-GB"/>
        </w:rPr>
        <w:t>"</w:t>
      </w:r>
      <w:r>
        <w:rPr>
          <w:sz w:val="20"/>
          <w:szCs w:val="20"/>
          <w:lang w:val="en-GB"/>
        </w:rPr>
        <w:t>LOCATE IAS</w:t>
      </w:r>
      <w:r w:rsidR="006561F1">
        <w:rPr>
          <w:sz w:val="20"/>
          <w:szCs w:val="20"/>
          <w:lang w:val="en-GB"/>
        </w:rPr>
        <w:t>"</w:t>
      </w:r>
      <w:r>
        <w:rPr>
          <w:sz w:val="20"/>
          <w:szCs w:val="20"/>
          <w:lang w:val="en-GB"/>
        </w:rPr>
        <w:t xml:space="preserve">, the user access to IAS location screen. </w:t>
      </w:r>
    </w:p>
    <w:p w14:paraId="4F448686" w14:textId="77777777" w:rsidR="00217CC6" w:rsidRDefault="00CA4D20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>F</w:t>
      </w:r>
      <w:r w:rsidR="0057415F">
        <w:rPr>
          <w:sz w:val="20"/>
          <w:szCs w:val="20"/>
          <w:lang w:val="en-GB"/>
        </w:rPr>
        <w:t>inally</w:t>
      </w:r>
      <w:r>
        <w:rPr>
          <w:sz w:val="20"/>
          <w:szCs w:val="20"/>
          <w:lang w:val="en-GB"/>
        </w:rPr>
        <w:t>,</w:t>
      </w:r>
      <w:r w:rsidR="0057415F">
        <w:rPr>
          <w:sz w:val="20"/>
          <w:szCs w:val="20"/>
          <w:lang w:val="en-GB"/>
        </w:rPr>
        <w:t xml:space="preserve"> there is the IAS description. </w:t>
      </w:r>
      <w:r w:rsidR="00217CC6">
        <w:rPr>
          <w:sz w:val="20"/>
          <w:szCs w:val="20"/>
          <w:lang w:val="en-GB"/>
        </w:rPr>
        <w:t>Scroll down the description to continue reading the description.</w:t>
      </w:r>
    </w:p>
    <w:p w14:paraId="12E9ABF5" w14:textId="77777777" w:rsidR="00217CC6" w:rsidRDefault="00217CC6" w:rsidP="0057254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Swipe </w:t>
      </w:r>
      <w:r w:rsidR="006561F1">
        <w:rPr>
          <w:sz w:val="20"/>
          <w:szCs w:val="20"/>
          <w:lang w:val="en-GB"/>
        </w:rPr>
        <w:t xml:space="preserve">to the </w:t>
      </w:r>
      <w:r>
        <w:rPr>
          <w:sz w:val="20"/>
          <w:szCs w:val="20"/>
          <w:lang w:val="en-GB"/>
        </w:rPr>
        <w:t xml:space="preserve">right </w:t>
      </w:r>
      <w:r w:rsidR="006561F1">
        <w:rPr>
          <w:sz w:val="20"/>
          <w:szCs w:val="20"/>
          <w:lang w:val="en-GB"/>
        </w:rPr>
        <w:t xml:space="preserve">/ </w:t>
      </w:r>
      <w:r>
        <w:rPr>
          <w:sz w:val="20"/>
          <w:szCs w:val="20"/>
          <w:lang w:val="en-GB"/>
        </w:rPr>
        <w:t xml:space="preserve">left </w:t>
      </w:r>
      <w:r w:rsidR="006561F1">
        <w:rPr>
          <w:sz w:val="20"/>
          <w:szCs w:val="20"/>
          <w:lang w:val="en-GB"/>
        </w:rPr>
        <w:t xml:space="preserve">on </w:t>
      </w:r>
      <w:r>
        <w:rPr>
          <w:sz w:val="20"/>
          <w:szCs w:val="20"/>
          <w:lang w:val="en-GB"/>
        </w:rPr>
        <w:t>the datasheet to see other IAS datasheets.</w:t>
      </w:r>
    </w:p>
    <w:p w14:paraId="29769159" w14:textId="77777777" w:rsidR="00CA4D20" w:rsidRDefault="00CA4D20" w:rsidP="00572548">
      <w:pPr>
        <w:jc w:val="both"/>
        <w:rPr>
          <w:sz w:val="20"/>
          <w:szCs w:val="20"/>
          <w:lang w:val="en-GB"/>
        </w:rPr>
      </w:pPr>
    </w:p>
    <w:p w14:paraId="55B0BA2E" w14:textId="701A22B0" w:rsidR="0073337D" w:rsidRDefault="0073337D" w:rsidP="0073337D">
      <w:pPr>
        <w:jc w:val="center"/>
        <w:rPr>
          <w:ins w:id="65" w:author="Isaac Besora" w:date="2015-09-29T18:25:00Z"/>
          <w:b/>
          <w:color w:val="FF0000"/>
          <w:sz w:val="20"/>
          <w:szCs w:val="20"/>
          <w:lang w:val="en-GB"/>
        </w:rPr>
        <w:pPrChange w:id="66" w:author="Isaac Besora" w:date="2015-09-29T18:26:00Z">
          <w:pPr>
            <w:jc w:val="both"/>
          </w:pPr>
        </w:pPrChange>
      </w:pPr>
      <w:ins w:id="67" w:author="Isaac Besora" w:date="2015-09-29T18:26:00Z">
        <w:r>
          <w:rPr>
            <w:b/>
            <w:color w:val="FF0000"/>
            <w:sz w:val="20"/>
            <w:szCs w:val="20"/>
            <w:lang w:val="en-GB"/>
          </w:rPr>
          <w:pict w14:anchorId="74FE1973">
            <v:shape id="_x0000_i1031" type="#_x0000_t75" style="width:159.75pt;height:283.5pt">
              <v:imagedata r:id="rId23" o:title="IASSheet"/>
            </v:shape>
          </w:pict>
        </w:r>
      </w:ins>
    </w:p>
    <w:p w14:paraId="44B2D7C7" w14:textId="4A811934" w:rsidR="00CA4D20" w:rsidRPr="00CA4D20" w:rsidDel="0073337D" w:rsidRDefault="00CA4D20" w:rsidP="00572548">
      <w:pPr>
        <w:jc w:val="both"/>
        <w:rPr>
          <w:del w:id="68" w:author="Isaac Besora" w:date="2015-09-29T18:25:00Z"/>
          <w:b/>
          <w:color w:val="FF0000"/>
          <w:sz w:val="20"/>
          <w:szCs w:val="20"/>
          <w:lang w:val="en-GB"/>
        </w:rPr>
      </w:pPr>
      <w:del w:id="69" w:author="Isaac Besora" w:date="2015-09-29T18:25:00Z">
        <w:r w:rsidRPr="00CA4D20" w:rsidDel="0073337D">
          <w:rPr>
            <w:b/>
            <w:color w:val="FF0000"/>
            <w:sz w:val="20"/>
            <w:szCs w:val="20"/>
            <w:lang w:val="en-GB"/>
          </w:rPr>
          <w:delText>IMATGE D'UNA FITXA</w:delText>
        </w:r>
      </w:del>
    </w:p>
    <w:p w14:paraId="1C0CBBF8" w14:textId="77777777" w:rsidR="00C62467" w:rsidRDefault="003945E2" w:rsidP="003945E2">
      <w:pPr>
        <w:jc w:val="both"/>
        <w:rPr>
          <w:b/>
          <w:sz w:val="20"/>
          <w:szCs w:val="20"/>
          <w:lang w:val="en-GB"/>
        </w:rPr>
      </w:pPr>
      <w:r w:rsidRPr="003945E2">
        <w:rPr>
          <w:b/>
          <w:sz w:val="20"/>
          <w:szCs w:val="20"/>
          <w:lang w:val="en-GB"/>
        </w:rPr>
        <w:t>IAS LOCATION</w:t>
      </w:r>
    </w:p>
    <w:p w14:paraId="2F93E84B" w14:textId="77777777" w:rsidR="003945E2" w:rsidRDefault="003945E2" w:rsidP="003945E2">
      <w:pPr>
        <w:jc w:val="both"/>
        <w:rPr>
          <w:sz w:val="20"/>
          <w:szCs w:val="20"/>
          <w:lang w:val="en-GB"/>
        </w:rPr>
      </w:pPr>
      <w:r w:rsidRPr="003945E2">
        <w:rPr>
          <w:sz w:val="20"/>
          <w:szCs w:val="20"/>
          <w:lang w:val="en-GB"/>
        </w:rPr>
        <w:t xml:space="preserve">Access to </w:t>
      </w:r>
      <w:r w:rsidR="00C85F24">
        <w:rPr>
          <w:sz w:val="20"/>
          <w:szCs w:val="20"/>
          <w:lang w:val="en-GB"/>
        </w:rPr>
        <w:t>"</w:t>
      </w:r>
      <w:r w:rsidRPr="003945E2">
        <w:rPr>
          <w:sz w:val="20"/>
          <w:szCs w:val="20"/>
          <w:lang w:val="en-GB"/>
        </w:rPr>
        <w:t>IAS LOCATION</w:t>
      </w:r>
      <w:r w:rsidR="00C85F24">
        <w:rPr>
          <w:sz w:val="20"/>
          <w:szCs w:val="20"/>
          <w:lang w:val="en-GB"/>
        </w:rPr>
        <w:t>"</w:t>
      </w:r>
      <w:r w:rsidRPr="003945E2">
        <w:rPr>
          <w:sz w:val="20"/>
          <w:szCs w:val="20"/>
          <w:lang w:val="en-GB"/>
        </w:rPr>
        <w:t xml:space="preserve"> screen t</w:t>
      </w:r>
      <w:r>
        <w:rPr>
          <w:sz w:val="20"/>
          <w:szCs w:val="20"/>
          <w:lang w:val="en-GB"/>
        </w:rPr>
        <w:t>h</w:t>
      </w:r>
      <w:r w:rsidRPr="003945E2">
        <w:rPr>
          <w:sz w:val="20"/>
          <w:szCs w:val="20"/>
          <w:lang w:val="en-GB"/>
        </w:rPr>
        <w:t xml:space="preserve">rough IAS Datasheets. </w:t>
      </w:r>
      <w:r>
        <w:rPr>
          <w:sz w:val="20"/>
          <w:szCs w:val="20"/>
          <w:lang w:val="en-GB"/>
        </w:rPr>
        <w:t xml:space="preserve">The user can send the location of an IAS here. At the </w:t>
      </w:r>
      <w:del w:id="70" w:author="Isaac Besora" w:date="2015-09-29T17:27:00Z">
        <w:r w:rsidDel="0055513B">
          <w:rPr>
            <w:sz w:val="20"/>
            <w:szCs w:val="20"/>
            <w:lang w:val="en-GB"/>
          </w:rPr>
          <w:delText xml:space="preserve">bottom </w:delText>
        </w:r>
      </w:del>
      <w:ins w:id="71" w:author="Isaac Besora" w:date="2015-09-29T17:27:00Z">
        <w:r w:rsidR="0055513B">
          <w:rPr>
            <w:sz w:val="20"/>
            <w:szCs w:val="20"/>
            <w:lang w:val="en-GB"/>
          </w:rPr>
          <w:t>top</w:t>
        </w:r>
        <w:r w:rsidR="0055513B">
          <w:rPr>
            <w:sz w:val="20"/>
            <w:szCs w:val="20"/>
            <w:lang w:val="en-GB"/>
          </w:rPr>
          <w:t xml:space="preserve"> </w:t>
        </w:r>
      </w:ins>
      <w:r>
        <w:rPr>
          <w:sz w:val="20"/>
          <w:szCs w:val="20"/>
          <w:lang w:val="en-GB"/>
        </w:rPr>
        <w:t>of the screen the</w:t>
      </w:r>
      <w:r w:rsidR="006B40CF">
        <w:rPr>
          <w:sz w:val="20"/>
          <w:szCs w:val="20"/>
          <w:lang w:val="en-GB"/>
        </w:rPr>
        <w:t>re</w:t>
      </w:r>
      <w:r>
        <w:rPr>
          <w:sz w:val="20"/>
          <w:szCs w:val="20"/>
          <w:lang w:val="en-GB"/>
        </w:rPr>
        <w:t xml:space="preserve"> is the current name of the IAS. Below there is the user current location. </w:t>
      </w:r>
      <w:r w:rsidR="006B40CF">
        <w:rPr>
          <w:sz w:val="20"/>
          <w:szCs w:val="20"/>
          <w:lang w:val="en-GB"/>
        </w:rPr>
        <w:t xml:space="preserve">The user can zoom in or zoom out the map, and change the </w:t>
      </w:r>
      <w:proofErr w:type="spellStart"/>
      <w:r w:rsidR="006B40CF">
        <w:rPr>
          <w:sz w:val="20"/>
          <w:szCs w:val="20"/>
          <w:lang w:val="en-GB"/>
        </w:rPr>
        <w:t>basemap</w:t>
      </w:r>
      <w:proofErr w:type="spellEnd"/>
      <w:r w:rsidR="006B40CF">
        <w:rPr>
          <w:sz w:val="20"/>
          <w:szCs w:val="20"/>
          <w:lang w:val="en-GB"/>
        </w:rPr>
        <w:t xml:space="preserve">. Tap on </w:t>
      </w:r>
      <w:r w:rsidR="00C85F24">
        <w:rPr>
          <w:sz w:val="20"/>
          <w:szCs w:val="20"/>
          <w:lang w:val="en-GB"/>
        </w:rPr>
        <w:t>"</w:t>
      </w:r>
      <w:r w:rsidR="006B40CF">
        <w:rPr>
          <w:sz w:val="20"/>
          <w:szCs w:val="20"/>
          <w:lang w:val="en-GB"/>
        </w:rPr>
        <w:t>SEND IAS</w:t>
      </w:r>
      <w:r w:rsidR="00C85F24">
        <w:rPr>
          <w:sz w:val="20"/>
          <w:szCs w:val="20"/>
          <w:lang w:val="en-GB"/>
        </w:rPr>
        <w:t>"</w:t>
      </w:r>
      <w:r w:rsidR="006B40CF">
        <w:rPr>
          <w:sz w:val="20"/>
          <w:szCs w:val="20"/>
          <w:lang w:val="en-GB"/>
        </w:rPr>
        <w:t xml:space="preserve"> to send the current location of the IAS. </w:t>
      </w:r>
      <w:r w:rsidR="00A34B4F">
        <w:rPr>
          <w:sz w:val="20"/>
          <w:szCs w:val="20"/>
          <w:lang w:val="en-GB"/>
        </w:rPr>
        <w:t>Once the user send the location the observation cannot be modified by the user.</w:t>
      </w:r>
    </w:p>
    <w:p w14:paraId="58435EDC" w14:textId="77777777" w:rsidR="00572548" w:rsidRDefault="006B40CF" w:rsidP="00CA4D20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The user can also take a picture of the IAS or select a picture </w:t>
      </w:r>
      <w:r w:rsidR="00C85F24">
        <w:rPr>
          <w:sz w:val="20"/>
          <w:szCs w:val="20"/>
          <w:lang w:val="en-GB"/>
        </w:rPr>
        <w:t xml:space="preserve">from </w:t>
      </w:r>
      <w:r>
        <w:rPr>
          <w:sz w:val="20"/>
          <w:szCs w:val="20"/>
          <w:lang w:val="en-GB"/>
        </w:rPr>
        <w:t xml:space="preserve">the device library. It is also possible to add a note or indicate the number of specimens that </w:t>
      </w:r>
      <w:r w:rsidR="0003788A">
        <w:rPr>
          <w:sz w:val="20"/>
          <w:szCs w:val="20"/>
          <w:lang w:val="en-GB"/>
        </w:rPr>
        <w:t xml:space="preserve">the </w:t>
      </w:r>
      <w:r w:rsidR="00BD59FD">
        <w:rPr>
          <w:sz w:val="20"/>
          <w:szCs w:val="20"/>
          <w:lang w:val="en-GB"/>
        </w:rPr>
        <w:t>user sees</w:t>
      </w:r>
      <w:r w:rsidR="0003788A">
        <w:rPr>
          <w:sz w:val="20"/>
          <w:szCs w:val="20"/>
          <w:lang w:val="en-GB"/>
        </w:rPr>
        <w:t xml:space="preserve"> in the current location.</w:t>
      </w:r>
      <w:r w:rsidR="00C76FBB">
        <w:rPr>
          <w:sz w:val="20"/>
          <w:szCs w:val="20"/>
          <w:lang w:val="en-GB"/>
        </w:rPr>
        <w:t xml:space="preserve"> Tap on </w:t>
      </w:r>
      <w:r w:rsidR="00C85F24">
        <w:rPr>
          <w:sz w:val="20"/>
          <w:szCs w:val="20"/>
          <w:lang w:val="en-GB"/>
        </w:rPr>
        <w:t>"</w:t>
      </w:r>
      <w:r w:rsidR="00C76FBB">
        <w:rPr>
          <w:sz w:val="20"/>
          <w:szCs w:val="20"/>
          <w:lang w:val="en-GB"/>
        </w:rPr>
        <w:t>Add a note</w:t>
      </w:r>
      <w:r w:rsidR="00C85F24">
        <w:rPr>
          <w:sz w:val="20"/>
          <w:szCs w:val="20"/>
          <w:lang w:val="en-GB"/>
        </w:rPr>
        <w:t>"</w:t>
      </w:r>
      <w:r w:rsidR="00C76FBB">
        <w:rPr>
          <w:sz w:val="20"/>
          <w:szCs w:val="20"/>
          <w:lang w:val="en-GB"/>
        </w:rPr>
        <w:t xml:space="preserve"> and </w:t>
      </w:r>
      <w:r w:rsidR="00C85F24">
        <w:rPr>
          <w:sz w:val="20"/>
          <w:szCs w:val="20"/>
          <w:lang w:val="en-GB"/>
        </w:rPr>
        <w:t>"</w:t>
      </w:r>
      <w:r w:rsidR="00C76FBB">
        <w:rPr>
          <w:sz w:val="20"/>
          <w:szCs w:val="20"/>
          <w:lang w:val="en-GB"/>
        </w:rPr>
        <w:t>Number of specimens</w:t>
      </w:r>
      <w:r w:rsidR="00C85F24">
        <w:rPr>
          <w:sz w:val="20"/>
          <w:szCs w:val="20"/>
          <w:lang w:val="en-GB"/>
        </w:rPr>
        <w:t>"</w:t>
      </w:r>
      <w:r w:rsidR="00C76FBB">
        <w:rPr>
          <w:sz w:val="20"/>
          <w:szCs w:val="20"/>
          <w:lang w:val="en-GB"/>
        </w:rPr>
        <w:t xml:space="preserve"> to add </w:t>
      </w:r>
      <w:r w:rsidR="00C85F24">
        <w:rPr>
          <w:sz w:val="20"/>
          <w:szCs w:val="20"/>
          <w:lang w:val="en-GB"/>
        </w:rPr>
        <w:t xml:space="preserve">that </w:t>
      </w:r>
      <w:r w:rsidR="00C76FBB">
        <w:rPr>
          <w:sz w:val="20"/>
          <w:szCs w:val="20"/>
          <w:lang w:val="en-GB"/>
        </w:rPr>
        <w:t>information.</w:t>
      </w:r>
      <w:r w:rsidR="00A34B4F">
        <w:rPr>
          <w:sz w:val="20"/>
          <w:szCs w:val="20"/>
          <w:lang w:val="en-GB"/>
        </w:rPr>
        <w:t xml:space="preserve"> This information is optional for registered users, but attach</w:t>
      </w:r>
      <w:r w:rsidR="00C85F24">
        <w:rPr>
          <w:sz w:val="20"/>
          <w:szCs w:val="20"/>
          <w:lang w:val="en-GB"/>
        </w:rPr>
        <w:t>ing</w:t>
      </w:r>
      <w:r w:rsidR="00A34B4F">
        <w:rPr>
          <w:sz w:val="20"/>
          <w:szCs w:val="20"/>
          <w:lang w:val="en-GB"/>
        </w:rPr>
        <w:t xml:space="preserve"> a picture is mandatory for none registered users, considering that it is the only way the validator has to </w:t>
      </w:r>
      <w:r w:rsidR="00C85F24">
        <w:rPr>
          <w:sz w:val="20"/>
          <w:szCs w:val="20"/>
          <w:lang w:val="en-GB"/>
        </w:rPr>
        <w:t>certify</w:t>
      </w:r>
      <w:r w:rsidR="00A34B4F">
        <w:rPr>
          <w:sz w:val="20"/>
          <w:szCs w:val="20"/>
          <w:lang w:val="en-GB"/>
        </w:rPr>
        <w:t xml:space="preserve"> the observation.</w:t>
      </w:r>
    </w:p>
    <w:p w14:paraId="2B9B010E" w14:textId="77777777" w:rsidR="00BD59FD" w:rsidDel="0073337D" w:rsidRDefault="00BD59FD" w:rsidP="00CA4D20">
      <w:pPr>
        <w:jc w:val="both"/>
        <w:rPr>
          <w:del w:id="72" w:author="Isaac Besora" w:date="2015-09-29T18:26:00Z"/>
          <w:sz w:val="20"/>
          <w:szCs w:val="20"/>
          <w:lang w:val="en-GB"/>
        </w:rPr>
      </w:pPr>
    </w:p>
    <w:p w14:paraId="74843579" w14:textId="7C36804E" w:rsidR="00CA4D20" w:rsidRPr="009373F4" w:rsidDel="0073337D" w:rsidRDefault="00CA4D20" w:rsidP="00CA4D20">
      <w:pPr>
        <w:jc w:val="both"/>
        <w:rPr>
          <w:del w:id="73" w:author="Isaac Besora" w:date="2015-09-29T18:26:00Z"/>
          <w:b/>
          <w:color w:val="FF0000"/>
          <w:sz w:val="20"/>
          <w:szCs w:val="20"/>
          <w:lang w:val="fr-BE"/>
        </w:rPr>
      </w:pPr>
      <w:del w:id="74" w:author="Isaac Besora" w:date="2015-09-29T18:26:00Z">
        <w:r w:rsidRPr="009373F4" w:rsidDel="0073337D">
          <w:rPr>
            <w:b/>
            <w:color w:val="FF0000"/>
            <w:sz w:val="20"/>
            <w:szCs w:val="20"/>
            <w:lang w:val="fr-BE"/>
          </w:rPr>
          <w:delText>IMATGE D'UNA PANTALLA D'IAS LOCATION</w:delText>
        </w:r>
      </w:del>
    </w:p>
    <w:p w14:paraId="0F04566D" w14:textId="51E528AC" w:rsidR="00572548" w:rsidRPr="009373F4" w:rsidDel="0073337D" w:rsidRDefault="00572548" w:rsidP="00572548">
      <w:pPr>
        <w:jc w:val="both"/>
        <w:rPr>
          <w:del w:id="75" w:author="Isaac Besora" w:date="2015-09-29T18:26:00Z"/>
          <w:sz w:val="20"/>
          <w:szCs w:val="20"/>
          <w:lang w:val="fr-BE"/>
        </w:rPr>
      </w:pPr>
    </w:p>
    <w:p w14:paraId="347443A1" w14:textId="2C4F48D2" w:rsidR="00572548" w:rsidRPr="009373F4" w:rsidRDefault="0073337D" w:rsidP="0073337D">
      <w:pPr>
        <w:jc w:val="center"/>
        <w:rPr>
          <w:rFonts w:cs="Arial"/>
          <w:sz w:val="20"/>
          <w:szCs w:val="20"/>
          <w:lang w:val="fr-BE"/>
        </w:rPr>
        <w:pPrChange w:id="76" w:author="Isaac Besora" w:date="2015-09-29T18:26:00Z">
          <w:pPr>
            <w:jc w:val="both"/>
          </w:pPr>
        </w:pPrChange>
      </w:pPr>
      <w:ins w:id="77" w:author="Isaac Besora" w:date="2015-09-29T18:26:00Z">
        <w:r>
          <w:rPr>
            <w:rFonts w:cs="Arial"/>
            <w:sz w:val="20"/>
            <w:szCs w:val="20"/>
            <w:lang w:val="fr-BE"/>
          </w:rPr>
          <w:pict w14:anchorId="47D8C006">
            <v:shape id="_x0000_i1032" type="#_x0000_t75" style="width:159.75pt;height:283.5pt">
              <v:imagedata r:id="rId24" o:title="locateIAS"/>
            </v:shape>
          </w:pict>
        </w:r>
      </w:ins>
      <w:bookmarkStart w:id="78" w:name="_GoBack"/>
      <w:bookmarkEnd w:id="78"/>
    </w:p>
    <w:p w14:paraId="6B533B85" w14:textId="77777777" w:rsidR="002C2A78" w:rsidRPr="009373F4" w:rsidRDefault="00A07220" w:rsidP="002C2A78">
      <w:pPr>
        <w:pStyle w:val="Heading1"/>
        <w:jc w:val="both"/>
        <w:rPr>
          <w:rFonts w:cs="Arial"/>
          <w:sz w:val="20"/>
          <w:szCs w:val="20"/>
          <w:lang w:val="fr-BE"/>
        </w:rPr>
      </w:pPr>
      <w:bookmarkStart w:id="79" w:name="_Toc431134884"/>
      <w:bookmarkStart w:id="80" w:name="_Toc431259993"/>
      <w:r w:rsidRPr="009373F4">
        <w:rPr>
          <w:rFonts w:cs="Arial"/>
          <w:sz w:val="20"/>
          <w:szCs w:val="20"/>
          <w:lang w:val="fr-BE"/>
        </w:rPr>
        <w:t>3</w:t>
      </w:r>
      <w:r w:rsidR="002C2A78" w:rsidRPr="009373F4">
        <w:rPr>
          <w:rFonts w:cs="Arial"/>
          <w:sz w:val="20"/>
          <w:szCs w:val="20"/>
          <w:lang w:val="fr-BE"/>
        </w:rPr>
        <w:t>. PROCEDURES</w:t>
      </w:r>
      <w:bookmarkEnd w:id="79"/>
      <w:bookmarkEnd w:id="80"/>
    </w:p>
    <w:p w14:paraId="731F5AD2" w14:textId="77777777" w:rsidR="002C2A78" w:rsidRPr="009373F4" w:rsidRDefault="002C2A78" w:rsidP="002C2A78">
      <w:pPr>
        <w:jc w:val="both"/>
        <w:rPr>
          <w:rFonts w:cs="Arial"/>
          <w:sz w:val="20"/>
          <w:szCs w:val="20"/>
          <w:lang w:val="fr-BE"/>
        </w:rPr>
      </w:pPr>
    </w:p>
    <w:p w14:paraId="14EC0DB9" w14:textId="77777777" w:rsidR="002C2A78" w:rsidRDefault="002C2A78" w:rsidP="002C2A78">
      <w:pPr>
        <w:jc w:val="both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This section describes the main procedures needed to manage the </w:t>
      </w:r>
      <w:proofErr w:type="spellStart"/>
      <w:r>
        <w:rPr>
          <w:sz w:val="20"/>
          <w:szCs w:val="20"/>
          <w:lang w:val="en-GB"/>
        </w:rPr>
        <w:t>IASTracker</w:t>
      </w:r>
      <w:proofErr w:type="spellEnd"/>
      <w:r>
        <w:rPr>
          <w:sz w:val="20"/>
          <w:szCs w:val="20"/>
          <w:lang w:val="en-GB"/>
        </w:rPr>
        <w:t xml:space="preserve"> project and the procedures needed to scale this project to other regions.</w:t>
      </w:r>
    </w:p>
    <w:p w14:paraId="3ED7272F" w14:textId="77777777" w:rsidR="002C2A78" w:rsidRDefault="002C2A78" w:rsidP="002C2A78">
      <w:pPr>
        <w:jc w:val="both"/>
        <w:rPr>
          <w:sz w:val="20"/>
          <w:szCs w:val="20"/>
          <w:lang w:val="en-GB"/>
        </w:rPr>
      </w:pPr>
    </w:p>
    <w:p w14:paraId="5F06F9A8" w14:textId="77777777" w:rsidR="002C2A78" w:rsidRPr="001D4F6B" w:rsidRDefault="00A07220" w:rsidP="002C2A78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81" w:name="_Toc431134885"/>
      <w:bookmarkStart w:id="82" w:name="_Toc431259994"/>
      <w:r>
        <w:rPr>
          <w:rFonts w:cs="Arial"/>
          <w:sz w:val="20"/>
          <w:szCs w:val="20"/>
          <w:lang w:val="en-GB"/>
        </w:rPr>
        <w:t>3</w:t>
      </w:r>
      <w:r w:rsidR="002C2A78" w:rsidRPr="001D4F6B">
        <w:rPr>
          <w:rFonts w:cs="Arial"/>
          <w:sz w:val="20"/>
          <w:szCs w:val="20"/>
          <w:lang w:val="en-GB"/>
        </w:rPr>
        <w:t xml:space="preserve">.1 </w:t>
      </w:r>
      <w:r w:rsidR="002C2A78">
        <w:rPr>
          <w:rFonts w:cs="Arial"/>
          <w:sz w:val="20"/>
          <w:szCs w:val="20"/>
          <w:lang w:val="en-GB"/>
        </w:rPr>
        <w:t>ADD AN IAS</w:t>
      </w:r>
      <w:bookmarkEnd w:id="81"/>
      <w:bookmarkEnd w:id="82"/>
    </w:p>
    <w:p w14:paraId="29A49C17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2B04F413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Add a new IAS requires preparing some data and planning how this new IAS will be validated.  It is supposed the managers of the IAS Tracker project have selected a new IAS because it fulfils some of IAS Tracker requirements: it must be easily identifiable, it must have an obvious impact (ecological, economical or in citizens’ health), </w:t>
      </w:r>
      <w:r w:rsidRPr="00E362FA">
        <w:rPr>
          <w:rFonts w:cs="Arial"/>
          <w:sz w:val="20"/>
          <w:szCs w:val="20"/>
          <w:lang w:val="en-GB"/>
        </w:rPr>
        <w:t>otherwise</w:t>
      </w:r>
      <w:r>
        <w:rPr>
          <w:rFonts w:cs="Arial"/>
          <w:sz w:val="20"/>
          <w:szCs w:val="20"/>
          <w:lang w:val="en-GB"/>
        </w:rPr>
        <w:t xml:space="preserve"> it must help to make citizens aware of IAS risks. </w:t>
      </w:r>
    </w:p>
    <w:p w14:paraId="78144EF2" w14:textId="77777777" w:rsidR="002C2A78" w:rsidRDefault="002C2A78" w:rsidP="002C2A78">
      <w:pPr>
        <w:jc w:val="both"/>
        <w:rPr>
          <w:rFonts w:cs="Arial"/>
          <w:i/>
          <w:sz w:val="20"/>
          <w:szCs w:val="20"/>
          <w:lang w:val="en-GB"/>
        </w:rPr>
      </w:pPr>
    </w:p>
    <w:p w14:paraId="3E259625" w14:textId="77777777" w:rsidR="002C2A78" w:rsidRPr="005C1D49" w:rsidRDefault="002C2A78" w:rsidP="002C2A78">
      <w:pPr>
        <w:jc w:val="both"/>
        <w:rPr>
          <w:rFonts w:cs="Arial"/>
          <w:i/>
          <w:sz w:val="20"/>
          <w:szCs w:val="20"/>
          <w:lang w:val="en-GB"/>
        </w:rPr>
      </w:pPr>
      <w:r w:rsidRPr="005C1D49">
        <w:rPr>
          <w:rFonts w:cs="Arial"/>
          <w:i/>
          <w:sz w:val="20"/>
          <w:szCs w:val="20"/>
          <w:lang w:val="en-GB"/>
        </w:rPr>
        <w:t>PREVIOUS STEPS</w:t>
      </w:r>
    </w:p>
    <w:p w14:paraId="42FDE993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21F687F8" w14:textId="77777777" w:rsidR="002C2A78" w:rsidRPr="00150CB3" w:rsidRDefault="002C2A78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Data for the PostgreSQL database:</w:t>
      </w:r>
    </w:p>
    <w:p w14:paraId="09CAE739" w14:textId="77777777" w:rsidR="002C2A78" w:rsidRDefault="002C2A78" w:rsidP="002C2A7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For </w:t>
      </w:r>
      <w:r w:rsidRPr="005B1DE9">
        <w:rPr>
          <w:rFonts w:cs="Arial"/>
          <w:sz w:val="20"/>
          <w:szCs w:val="20"/>
          <w:lang w:val="en-GB"/>
          <w:rPrChange w:id="83" w:author="Isaac Besora" w:date="2015-09-29T17:3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 table</w:t>
      </w:r>
      <w:r>
        <w:rPr>
          <w:rFonts w:cs="Arial"/>
          <w:sz w:val="20"/>
          <w:szCs w:val="20"/>
          <w:lang w:val="en-GB"/>
        </w:rPr>
        <w:t xml:space="preserve"> are necessary, obviously, the attributes described in the Annex I IAS Tracker dictionary. In the following are explained any especial characteristic apart from the already explained in the Annex I.</w:t>
      </w:r>
    </w:p>
    <w:p w14:paraId="48153D0A" w14:textId="77777777" w:rsidR="002C2A78" w:rsidRDefault="002C2A78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Scientific name. It can be the scientific name of the specie, but also it can be a genus. In IAS Tracker prototype, it’s included Indian Fig (</w:t>
      </w:r>
      <w:proofErr w:type="spellStart"/>
      <w:r w:rsidRPr="00402B90">
        <w:rPr>
          <w:rFonts w:cs="Arial"/>
          <w:i/>
          <w:sz w:val="20"/>
          <w:szCs w:val="20"/>
          <w:lang w:val="en-GB"/>
        </w:rPr>
        <w:t>Opuntia</w:t>
      </w:r>
      <w:proofErr w:type="spellEnd"/>
      <w:r w:rsidRPr="00402B90">
        <w:rPr>
          <w:rFonts w:cs="Arial"/>
          <w:i/>
          <w:sz w:val="20"/>
          <w:szCs w:val="20"/>
          <w:lang w:val="en-GB"/>
        </w:rPr>
        <w:t xml:space="preserve"> ssp.</w:t>
      </w:r>
      <w:r>
        <w:rPr>
          <w:rFonts w:cs="Arial"/>
          <w:sz w:val="20"/>
          <w:szCs w:val="20"/>
          <w:lang w:val="en-GB"/>
        </w:rPr>
        <w:t xml:space="preserve">) that matches a group of different </w:t>
      </w:r>
      <w:proofErr w:type="spellStart"/>
      <w:r>
        <w:rPr>
          <w:rFonts w:cs="Arial"/>
          <w:sz w:val="20"/>
          <w:szCs w:val="20"/>
          <w:lang w:val="en-GB"/>
        </w:rPr>
        <w:t>Opuntia</w:t>
      </w:r>
      <w:proofErr w:type="spellEnd"/>
      <w:r>
        <w:rPr>
          <w:rFonts w:cs="Arial"/>
          <w:sz w:val="20"/>
          <w:szCs w:val="20"/>
          <w:lang w:val="en-GB"/>
        </w:rPr>
        <w:t xml:space="preserve"> that are hard to distinguish one species from another. It does not avoid </w:t>
      </w:r>
      <w:proofErr w:type="spellStart"/>
      <w:r>
        <w:rPr>
          <w:rFonts w:cs="Arial"/>
          <w:sz w:val="20"/>
          <w:szCs w:val="20"/>
          <w:lang w:val="en-GB"/>
        </w:rPr>
        <w:t>to</w:t>
      </w:r>
      <w:proofErr w:type="spellEnd"/>
      <w:r>
        <w:rPr>
          <w:rFonts w:cs="Arial"/>
          <w:sz w:val="20"/>
          <w:szCs w:val="20"/>
          <w:lang w:val="en-GB"/>
        </w:rPr>
        <w:t xml:space="preserve"> able to create a new IAS of a specific e.g. </w:t>
      </w:r>
      <w:proofErr w:type="spellStart"/>
      <w:r w:rsidRPr="00061CB8">
        <w:rPr>
          <w:rFonts w:cs="Arial"/>
          <w:i/>
          <w:sz w:val="20"/>
          <w:szCs w:val="20"/>
          <w:lang w:val="en-GB"/>
        </w:rPr>
        <w:t>Opuntia</w:t>
      </w:r>
      <w:proofErr w:type="spellEnd"/>
      <w:r w:rsidRPr="00061CB8">
        <w:rPr>
          <w:rFonts w:cs="Arial"/>
          <w:i/>
          <w:sz w:val="20"/>
          <w:szCs w:val="20"/>
          <w:lang w:val="en-GB"/>
        </w:rPr>
        <w:t xml:space="preserve"> </w:t>
      </w:r>
      <w:proofErr w:type="spellStart"/>
      <w:r w:rsidRPr="00061CB8">
        <w:rPr>
          <w:rFonts w:cs="Arial"/>
          <w:i/>
          <w:sz w:val="20"/>
          <w:szCs w:val="20"/>
          <w:lang w:val="en-GB"/>
        </w:rPr>
        <w:t>microdasys</w:t>
      </w:r>
      <w:proofErr w:type="spellEnd"/>
      <w:r>
        <w:rPr>
          <w:rFonts w:cs="Arial"/>
          <w:sz w:val="20"/>
          <w:szCs w:val="20"/>
          <w:lang w:val="en-GB"/>
        </w:rPr>
        <w:t xml:space="preserve">. </w:t>
      </w:r>
    </w:p>
    <w:p w14:paraId="71D37F79" w14:textId="77777777" w:rsidR="002C2A78" w:rsidRDefault="002C2A78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lastRenderedPageBreak/>
        <w:t>Taxon. The IAS Tracker taxa list is not exactly an exhaustive Taxonomy classification. Is thought for create a clear list of groups easily identifiable by ordinary citizens.</w:t>
      </w:r>
    </w:p>
    <w:p w14:paraId="59CE32CD" w14:textId="77777777" w:rsidR="002C2A78" w:rsidRDefault="002C2A78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Order. This number is the order the IAS is shown in the App (it also depends on which the priority of the regions)</w:t>
      </w:r>
    </w:p>
    <w:p w14:paraId="567FC766" w14:textId="77777777" w:rsidR="002C2A78" w:rsidRDefault="002C2A78" w:rsidP="002C2A7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For </w:t>
      </w:r>
      <w:proofErr w:type="spellStart"/>
      <w:r w:rsidRPr="005B1DE9">
        <w:rPr>
          <w:rFonts w:cs="Arial"/>
          <w:sz w:val="20"/>
          <w:szCs w:val="20"/>
          <w:lang w:val="en-GB"/>
          <w:rPrChange w:id="84" w:author="Isaac Besora" w:date="2015-09-29T17:3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IASDescriptions</w:t>
      </w:r>
      <w:proofErr w:type="spellEnd"/>
      <w:r w:rsidRPr="005B1DE9">
        <w:rPr>
          <w:rFonts w:cs="Arial"/>
          <w:sz w:val="20"/>
          <w:szCs w:val="20"/>
          <w:lang w:val="en-GB"/>
          <w:rPrChange w:id="85" w:author="Isaac Besora" w:date="2015-09-29T17:3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>
        <w:rPr>
          <w:rFonts w:cs="Arial"/>
          <w:sz w:val="20"/>
          <w:szCs w:val="20"/>
          <w:lang w:val="en-GB"/>
        </w:rPr>
        <w:t xml:space="preserve"> are necessary to know how many languages are available in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>. IAS description must be translated to all languages. If for any chance the App doesn’t find a description in a specific language, the English description is shown, so without this description the IAS wouldn’t be available for the App.</w:t>
      </w:r>
    </w:p>
    <w:p w14:paraId="7F118797" w14:textId="77777777" w:rsidR="002C2A78" w:rsidRDefault="002C2A78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lang w:val="en-GB"/>
        </w:rPr>
      </w:pPr>
      <w:r w:rsidRPr="005B1DE9">
        <w:rPr>
          <w:rFonts w:cs="Arial"/>
          <w:sz w:val="20"/>
          <w:szCs w:val="20"/>
          <w:lang w:val="en-GB"/>
          <w:rPrChange w:id="86" w:author="Isaac Besora" w:date="2015-09-29T17:32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Name</w:t>
      </w:r>
      <w:r>
        <w:rPr>
          <w:rFonts w:cs="Arial"/>
          <w:sz w:val="20"/>
          <w:szCs w:val="20"/>
          <w:lang w:val="en-GB"/>
        </w:rPr>
        <w:t>. Sometimes specie has a lot of common names. At the moment IAS Tracker accepts comma separated names.</w:t>
      </w:r>
    </w:p>
    <w:p w14:paraId="5E8BAF81" w14:textId="77777777" w:rsidR="002C2A78" w:rsidRDefault="002C2A78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lang w:val="en-GB"/>
        </w:rPr>
      </w:pPr>
      <w:proofErr w:type="spellStart"/>
      <w:r w:rsidRPr="005B1DE9">
        <w:rPr>
          <w:rFonts w:cs="Arial"/>
          <w:sz w:val="20"/>
          <w:szCs w:val="20"/>
          <w:lang w:val="en-GB"/>
          <w:rPrChange w:id="87" w:author="Isaac Besora" w:date="2015-09-29T17:32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ShortDescription</w:t>
      </w:r>
      <w:proofErr w:type="spellEnd"/>
      <w:r>
        <w:rPr>
          <w:rFonts w:cs="Arial"/>
          <w:sz w:val="20"/>
          <w:szCs w:val="20"/>
          <w:lang w:val="en-GB"/>
        </w:rPr>
        <w:t>. A text description not more than 450 characters (blanks included) length with the main characteristics to IAS identification.</w:t>
      </w:r>
    </w:p>
    <w:p w14:paraId="2FD8C740" w14:textId="77777777" w:rsidR="002C2A78" w:rsidRDefault="005B1DE9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lang w:val="en-GB"/>
        </w:rPr>
      </w:pPr>
      <w:proofErr w:type="spellStart"/>
      <w:ins w:id="88" w:author="Isaac Besora" w:date="2015-09-29T17:32:00Z">
        <w:r w:rsidRPr="005B1DE9">
          <w:rPr>
            <w:rFonts w:cs="Arial"/>
            <w:sz w:val="20"/>
            <w:szCs w:val="20"/>
            <w:lang w:val="en-GB"/>
            <w:rPrChange w:id="89" w:author="Isaac Besora" w:date="2015-09-29T17:32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Size</w:t>
        </w:r>
      </w:ins>
      <w:r w:rsidR="002C2A78" w:rsidRPr="005B1DE9">
        <w:rPr>
          <w:rFonts w:cs="Arial"/>
          <w:sz w:val="20"/>
          <w:szCs w:val="20"/>
          <w:lang w:val="en-GB"/>
          <w:rPrChange w:id="90" w:author="Isaac Besora" w:date="2015-09-29T17:32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Description</w:t>
      </w:r>
      <w:proofErr w:type="spellEnd"/>
      <w:del w:id="91" w:author="Isaac Besora" w:date="2015-09-29T17:32:00Z">
        <w:r w:rsidR="002C2A78" w:rsidRPr="002D0870" w:rsidDel="005B1DE9">
          <w:rPr>
            <w:rFonts w:cs="Arial"/>
            <w:sz w:val="20"/>
            <w:szCs w:val="20"/>
            <w:highlight w:val="yellow"/>
            <w:lang w:val="en-GB"/>
          </w:rPr>
          <w:delText>Mida</w:delText>
        </w:r>
      </w:del>
      <w:r w:rsidR="002C2A78">
        <w:rPr>
          <w:rFonts w:cs="Arial"/>
          <w:sz w:val="20"/>
          <w:szCs w:val="20"/>
          <w:lang w:val="en-GB"/>
        </w:rPr>
        <w:t>. The measurements units (if needed) must to be given in the International system of units. It’s also important to remember that d</w:t>
      </w:r>
      <w:r w:rsidR="002C2A78" w:rsidRPr="005A37AF">
        <w:rPr>
          <w:rFonts w:cs="Arial"/>
          <w:sz w:val="20"/>
          <w:szCs w:val="20"/>
          <w:lang w:val="en-GB"/>
        </w:rPr>
        <w:t>ifferent countries designate different symbols for the decimal mark</w:t>
      </w:r>
      <w:r w:rsidR="002C2A78">
        <w:rPr>
          <w:rFonts w:cs="Arial"/>
          <w:sz w:val="20"/>
          <w:szCs w:val="20"/>
          <w:lang w:val="en-GB"/>
        </w:rPr>
        <w:t xml:space="preserve"> and thousands separator. </w:t>
      </w:r>
    </w:p>
    <w:p w14:paraId="2A609E7E" w14:textId="77777777" w:rsidR="002C2A78" w:rsidRDefault="005B1DE9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lang w:val="en-GB"/>
        </w:rPr>
      </w:pPr>
      <w:proofErr w:type="spellStart"/>
      <w:ins w:id="92" w:author="Isaac Besora" w:date="2015-09-29T17:32:00Z">
        <w:r w:rsidRPr="005B1DE9">
          <w:rPr>
            <w:rFonts w:cs="Arial"/>
            <w:sz w:val="20"/>
            <w:szCs w:val="20"/>
            <w:lang w:val="en-GB"/>
            <w:rPrChange w:id="93" w:author="Isaac Besora" w:date="2015-09-29T17:32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Info</w:t>
        </w:r>
      </w:ins>
      <w:r w:rsidR="002C2A78" w:rsidRPr="005B1DE9">
        <w:rPr>
          <w:rFonts w:cs="Arial"/>
          <w:sz w:val="20"/>
          <w:szCs w:val="20"/>
          <w:lang w:val="en-GB"/>
          <w:rPrChange w:id="94" w:author="Isaac Besora" w:date="2015-09-29T17:32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Description</w:t>
      </w:r>
      <w:proofErr w:type="spellEnd"/>
      <w:del w:id="95" w:author="Isaac Besora" w:date="2015-09-29T17:32:00Z">
        <w:r w:rsidR="002C2A78" w:rsidRPr="002D0870" w:rsidDel="005B1DE9">
          <w:rPr>
            <w:rFonts w:cs="Arial"/>
            <w:sz w:val="20"/>
            <w:szCs w:val="20"/>
            <w:highlight w:val="yellow"/>
            <w:lang w:val="en-GB"/>
          </w:rPr>
          <w:delText>Info</w:delText>
        </w:r>
      </w:del>
      <w:r w:rsidR="002C2A78">
        <w:rPr>
          <w:rFonts w:cs="Arial"/>
          <w:sz w:val="20"/>
          <w:szCs w:val="20"/>
          <w:lang w:val="en-GB"/>
        </w:rPr>
        <w:t>.</w:t>
      </w:r>
      <w:r w:rsidR="002C2A78" w:rsidRPr="005A37AF">
        <w:rPr>
          <w:rFonts w:cs="Arial"/>
          <w:sz w:val="20"/>
          <w:szCs w:val="20"/>
          <w:lang w:val="en-GB"/>
        </w:rPr>
        <w:t xml:space="preserve"> </w:t>
      </w:r>
      <w:r w:rsidR="002C2A78">
        <w:rPr>
          <w:rFonts w:cs="Arial"/>
          <w:sz w:val="20"/>
          <w:szCs w:val="20"/>
          <w:lang w:val="en-GB"/>
        </w:rPr>
        <w:t>It can describe widely how is the specimen, where does it come from, any special characteristic, their main impacts, ...</w:t>
      </w:r>
    </w:p>
    <w:p w14:paraId="57AD231C" w14:textId="77777777" w:rsidR="002C2A78" w:rsidRDefault="005B1DE9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lang w:val="en-GB"/>
        </w:rPr>
      </w:pPr>
      <w:proofErr w:type="spellStart"/>
      <w:ins w:id="96" w:author="Isaac Besora" w:date="2015-09-29T17:32:00Z">
        <w:r w:rsidRPr="005B1DE9">
          <w:rPr>
            <w:rFonts w:cs="Arial"/>
            <w:sz w:val="20"/>
            <w:szCs w:val="20"/>
            <w:lang w:val="en-GB"/>
            <w:rPrChange w:id="97" w:author="Isaac Besora" w:date="2015-09-29T17:3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Habitat</w:t>
        </w:r>
      </w:ins>
      <w:r w:rsidR="002C2A78" w:rsidRPr="005B1DE9">
        <w:rPr>
          <w:rFonts w:cs="Arial"/>
          <w:sz w:val="20"/>
          <w:szCs w:val="20"/>
          <w:lang w:val="en-GB"/>
          <w:rPrChange w:id="98" w:author="Isaac Besora" w:date="2015-09-29T17:3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Description</w:t>
      </w:r>
      <w:proofErr w:type="spellEnd"/>
      <w:del w:id="99" w:author="Isaac Besora" w:date="2015-09-29T17:32:00Z">
        <w:r w:rsidR="002C2A78" w:rsidRPr="002D0870" w:rsidDel="005B1DE9">
          <w:rPr>
            <w:rFonts w:cs="Arial"/>
            <w:sz w:val="20"/>
            <w:szCs w:val="20"/>
            <w:highlight w:val="yellow"/>
            <w:lang w:val="en-GB"/>
          </w:rPr>
          <w:delText>Habitat</w:delText>
        </w:r>
      </w:del>
      <w:r w:rsidR="002C2A78">
        <w:rPr>
          <w:rFonts w:cs="Arial"/>
          <w:sz w:val="20"/>
          <w:szCs w:val="20"/>
          <w:lang w:val="en-GB"/>
        </w:rPr>
        <w:t>.</w:t>
      </w:r>
      <w:r w:rsidR="002C2A78" w:rsidRPr="005A37AF">
        <w:rPr>
          <w:rFonts w:cs="Arial"/>
          <w:sz w:val="20"/>
          <w:szCs w:val="20"/>
          <w:lang w:val="en-GB"/>
        </w:rPr>
        <w:t xml:space="preserve"> </w:t>
      </w:r>
      <w:r w:rsidR="002C2A78">
        <w:rPr>
          <w:rFonts w:cs="Arial"/>
          <w:sz w:val="20"/>
          <w:szCs w:val="20"/>
          <w:lang w:val="en-GB"/>
        </w:rPr>
        <w:t>Habitats where the IAS can live, where can be found</w:t>
      </w:r>
      <w:proofErr w:type="gramStart"/>
      <w:r w:rsidR="002C2A78">
        <w:rPr>
          <w:rFonts w:cs="Arial"/>
          <w:sz w:val="20"/>
          <w:szCs w:val="20"/>
          <w:lang w:val="en-GB"/>
        </w:rPr>
        <w:t>,...</w:t>
      </w:r>
      <w:proofErr w:type="gramEnd"/>
    </w:p>
    <w:p w14:paraId="2828D31F" w14:textId="77777777" w:rsidR="002C2A78" w:rsidRDefault="005B1DE9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lang w:val="en-GB"/>
        </w:rPr>
      </w:pPr>
      <w:proofErr w:type="spellStart"/>
      <w:ins w:id="100" w:author="Isaac Besora" w:date="2015-09-29T17:33:00Z">
        <w:r w:rsidRPr="005B1DE9">
          <w:rPr>
            <w:rFonts w:cs="Arial"/>
            <w:sz w:val="20"/>
            <w:szCs w:val="20"/>
            <w:lang w:val="en-GB"/>
            <w:rPrChange w:id="101" w:author="Isaac Besora" w:date="2015-09-29T17:3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Confuse</w:t>
        </w:r>
      </w:ins>
      <w:r w:rsidR="002C2A78" w:rsidRPr="005B1DE9">
        <w:rPr>
          <w:rFonts w:cs="Arial"/>
          <w:sz w:val="20"/>
          <w:szCs w:val="20"/>
          <w:lang w:val="en-GB"/>
          <w:rPrChange w:id="102" w:author="Isaac Besora" w:date="2015-09-29T17:3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Description</w:t>
      </w:r>
      <w:proofErr w:type="spellEnd"/>
      <w:del w:id="103" w:author="Isaac Besora" w:date="2015-09-29T17:33:00Z">
        <w:r w:rsidR="002C2A78" w:rsidRPr="002D0870" w:rsidDel="005B1DE9">
          <w:rPr>
            <w:rFonts w:cs="Arial"/>
            <w:sz w:val="20"/>
            <w:szCs w:val="20"/>
            <w:highlight w:val="yellow"/>
            <w:lang w:val="en-GB"/>
          </w:rPr>
          <w:delText>Similities</w:delText>
        </w:r>
      </w:del>
      <w:r w:rsidR="002C2A78">
        <w:rPr>
          <w:rFonts w:cs="Arial"/>
          <w:sz w:val="20"/>
          <w:szCs w:val="20"/>
          <w:lang w:val="en-GB"/>
        </w:rPr>
        <w:t xml:space="preserve">. </w:t>
      </w:r>
      <w:r w:rsidR="002C2A78" w:rsidRPr="005A37AF">
        <w:rPr>
          <w:rFonts w:cs="Arial"/>
          <w:sz w:val="20"/>
          <w:szCs w:val="20"/>
          <w:lang w:val="en-GB"/>
        </w:rPr>
        <w:t>N</w:t>
      </w:r>
      <w:r w:rsidR="002C2A78" w:rsidRPr="00F62423">
        <w:rPr>
          <w:rFonts w:cs="Arial"/>
          <w:sz w:val="20"/>
          <w:szCs w:val="20"/>
          <w:lang w:val="en-GB"/>
        </w:rPr>
        <w:t>ot be confused with</w:t>
      </w:r>
      <w:r w:rsidR="002C2A78">
        <w:rPr>
          <w:rFonts w:cs="Arial"/>
          <w:sz w:val="20"/>
          <w:szCs w:val="20"/>
          <w:lang w:val="en-GB"/>
        </w:rPr>
        <w:t xml:space="preserve"> text, is there are other species similar to the IAS it would be useful have a plain description of how to distinguish it.</w:t>
      </w:r>
    </w:p>
    <w:p w14:paraId="41381FF5" w14:textId="77777777" w:rsidR="002C2A78" w:rsidRDefault="002C2A78" w:rsidP="002C2A7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For </w:t>
      </w:r>
      <w:proofErr w:type="spellStart"/>
      <w:r w:rsidRPr="005B1DE9">
        <w:rPr>
          <w:rFonts w:cs="Arial"/>
          <w:sz w:val="20"/>
          <w:szCs w:val="20"/>
          <w:lang w:val="en-GB"/>
          <w:rPrChange w:id="104" w:author="Isaac Besora" w:date="2015-09-29T17:3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IASRelatedDB</w:t>
      </w:r>
      <w:proofErr w:type="spellEnd"/>
      <w:r w:rsidRPr="005B1DE9">
        <w:rPr>
          <w:rFonts w:cs="Arial"/>
          <w:sz w:val="20"/>
          <w:szCs w:val="20"/>
          <w:lang w:val="en-GB"/>
          <w:rPrChange w:id="105" w:author="Isaac Besora" w:date="2015-09-29T17:3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>
        <w:rPr>
          <w:rFonts w:cs="Arial"/>
          <w:sz w:val="20"/>
          <w:szCs w:val="20"/>
          <w:lang w:val="en-GB"/>
        </w:rPr>
        <w:t xml:space="preserve"> is optional to find links to help a wide description of the IAS. The external repositories of IAS or biological data are included in the </w:t>
      </w:r>
      <w:r w:rsidRPr="005B1DE9">
        <w:rPr>
          <w:rFonts w:cs="Arial"/>
          <w:sz w:val="20"/>
          <w:szCs w:val="20"/>
          <w:lang w:val="en-GB"/>
          <w:rPrChange w:id="106" w:author="Isaac Besora" w:date="2015-09-29T17:3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Repositories table</w:t>
      </w:r>
      <w:r>
        <w:rPr>
          <w:rFonts w:cs="Arial"/>
          <w:sz w:val="20"/>
          <w:szCs w:val="20"/>
          <w:lang w:val="en-GB"/>
        </w:rPr>
        <w:t xml:space="preserve">; it’s not a closed list. </w:t>
      </w:r>
    </w:p>
    <w:p w14:paraId="212ECFB9" w14:textId="77777777" w:rsidR="002C2A78" w:rsidRDefault="002C2A78" w:rsidP="002C2A7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For </w:t>
      </w:r>
      <w:del w:id="107" w:author="Isaac Besora" w:date="2015-09-29T17:33:00Z">
        <w:r w:rsidRPr="005B1DE9" w:rsidDel="005B1DE9">
          <w:rPr>
            <w:rFonts w:cs="Arial"/>
            <w:sz w:val="20"/>
            <w:szCs w:val="20"/>
            <w:lang w:val="en-GB"/>
            <w:rPrChange w:id="108" w:author="Isaac Besora" w:date="2015-09-29T17:3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 xml:space="preserve">IASRegions </w:delText>
        </w:r>
      </w:del>
      <w:proofErr w:type="spellStart"/>
      <w:ins w:id="109" w:author="Isaac Besora" w:date="2015-09-29T17:33:00Z">
        <w:r w:rsidR="005B1DE9" w:rsidRPr="005B1DE9">
          <w:rPr>
            <w:rFonts w:cs="Arial"/>
            <w:sz w:val="20"/>
            <w:szCs w:val="20"/>
            <w:lang w:val="en-GB"/>
            <w:rPrChange w:id="110" w:author="Isaac Besora" w:date="2015-09-29T17:3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IAS</w:t>
        </w:r>
        <w:r w:rsidR="005B1DE9" w:rsidRPr="005B1DE9">
          <w:rPr>
            <w:rFonts w:cs="Arial"/>
            <w:sz w:val="20"/>
            <w:szCs w:val="20"/>
            <w:lang w:val="en-GB"/>
            <w:rPrChange w:id="111" w:author="Isaac Besora" w:date="2015-09-29T17:3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Area</w:t>
        </w:r>
        <w:r w:rsidR="005B1DE9" w:rsidRPr="005B1DE9">
          <w:rPr>
            <w:rFonts w:cs="Arial"/>
            <w:sz w:val="20"/>
            <w:szCs w:val="20"/>
            <w:lang w:val="en-GB"/>
            <w:rPrChange w:id="112" w:author="Isaac Besora" w:date="2015-09-29T17:3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s</w:t>
        </w:r>
        <w:proofErr w:type="spellEnd"/>
        <w:r w:rsidR="005B1DE9" w:rsidRPr="005B1DE9">
          <w:rPr>
            <w:rFonts w:cs="Arial"/>
            <w:sz w:val="20"/>
            <w:szCs w:val="20"/>
            <w:lang w:val="en-GB"/>
            <w:rPrChange w:id="113" w:author="Isaac Besora" w:date="2015-09-29T17:3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 xml:space="preserve"> </w:t>
        </w:r>
      </w:ins>
      <w:r w:rsidRPr="005B1DE9">
        <w:rPr>
          <w:rFonts w:cs="Arial"/>
          <w:sz w:val="20"/>
          <w:szCs w:val="20"/>
          <w:lang w:val="en-GB"/>
          <w:rPrChange w:id="114" w:author="Isaac Besora" w:date="2015-09-29T17:3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table</w:t>
      </w:r>
      <w:r>
        <w:rPr>
          <w:rFonts w:cs="Arial"/>
          <w:sz w:val="20"/>
          <w:szCs w:val="20"/>
          <w:lang w:val="en-GB"/>
        </w:rPr>
        <w:t xml:space="preserve"> is necessary to know in which of the regions has to be located. An IAS not matched to any region only will be available by the taxa query in the App; an IAS matched with a region will be available in the App default  IAS list if the user is located in the regions, otherwise, always will be available by the taxa query.</w:t>
      </w:r>
    </w:p>
    <w:p w14:paraId="1BE3BE42" w14:textId="77777777" w:rsidR="002C2A78" w:rsidRDefault="002C2A78" w:rsidP="002C2A7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For the </w:t>
      </w:r>
      <w:proofErr w:type="spellStart"/>
      <w:r w:rsidRPr="005B1DE9">
        <w:rPr>
          <w:rFonts w:cs="Arial"/>
          <w:sz w:val="20"/>
          <w:szCs w:val="20"/>
          <w:lang w:val="en-GB"/>
          <w:rPrChange w:id="115" w:author="Isaac Besora" w:date="2015-09-29T17:3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IASImages</w:t>
      </w:r>
      <w:proofErr w:type="spellEnd"/>
      <w:r w:rsidRPr="005B1DE9">
        <w:rPr>
          <w:rFonts w:cs="Arial"/>
          <w:sz w:val="20"/>
          <w:szCs w:val="20"/>
          <w:lang w:val="en-GB"/>
          <w:rPrChange w:id="116" w:author="Isaac Besora" w:date="2015-09-29T17:3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>
        <w:rPr>
          <w:rFonts w:cs="Arial"/>
          <w:sz w:val="20"/>
          <w:szCs w:val="20"/>
          <w:lang w:val="en-GB"/>
        </w:rPr>
        <w:t xml:space="preserve"> is necessary to have for each image:</w:t>
      </w:r>
    </w:p>
    <w:p w14:paraId="0B06997C" w14:textId="77777777" w:rsidR="002C2A78" w:rsidRPr="005B1DE9" w:rsidDel="005B1DE9" w:rsidRDefault="002C2A78" w:rsidP="005B1DE9">
      <w:pPr>
        <w:pStyle w:val="ListParagraph"/>
        <w:numPr>
          <w:ilvl w:val="1"/>
          <w:numId w:val="26"/>
        </w:numPr>
        <w:jc w:val="both"/>
        <w:rPr>
          <w:del w:id="117" w:author="Isaac Besora" w:date="2015-09-29T17:36:00Z"/>
          <w:rFonts w:cs="Arial"/>
          <w:sz w:val="20"/>
          <w:szCs w:val="20"/>
          <w:lang w:val="en-GB"/>
          <w:rPrChange w:id="118" w:author="Isaac Besora" w:date="2015-09-29T17:36:00Z">
            <w:rPr>
              <w:del w:id="119" w:author="Isaac Besora" w:date="2015-09-29T17:36:00Z"/>
              <w:rFonts w:cs="Arial"/>
              <w:sz w:val="20"/>
              <w:szCs w:val="20"/>
              <w:lang w:val="en-GB"/>
            </w:rPr>
          </w:rPrChange>
        </w:rPr>
        <w:pPrChange w:id="120" w:author="Isaac Besora" w:date="2015-09-29T17:36:00Z">
          <w:pPr>
            <w:pStyle w:val="ListParagraph"/>
            <w:numPr>
              <w:ilvl w:val="1"/>
              <w:numId w:val="26"/>
            </w:numPr>
            <w:ind w:left="1440" w:hanging="360"/>
            <w:jc w:val="both"/>
          </w:pPr>
        </w:pPrChange>
      </w:pPr>
      <w:del w:id="121" w:author="Isaac Besora" w:date="2015-09-29T17:35:00Z">
        <w:r w:rsidRPr="005B1DE9" w:rsidDel="005B1DE9">
          <w:rPr>
            <w:rFonts w:cs="Arial"/>
            <w:sz w:val="20"/>
            <w:szCs w:val="20"/>
            <w:lang w:val="en-GB"/>
            <w:rPrChange w:id="122" w:author="Isaac Besora" w:date="2015-09-29T17:36:00Z">
              <w:rPr>
                <w:rFonts w:cs="Arial"/>
                <w:sz w:val="20"/>
                <w:szCs w:val="20"/>
                <w:lang w:val="en-GB"/>
              </w:rPr>
            </w:rPrChange>
          </w:rPr>
          <w:delText>Credits</w:delText>
        </w:r>
      </w:del>
      <w:ins w:id="123" w:author="Isaac Besora" w:date="2015-09-29T17:35:00Z">
        <w:r w:rsidR="005B1DE9" w:rsidRPr="005B1DE9">
          <w:rPr>
            <w:rFonts w:cs="Arial"/>
            <w:sz w:val="20"/>
            <w:szCs w:val="20"/>
            <w:lang w:val="en-GB"/>
            <w:rPrChange w:id="124" w:author="Isaac Besora" w:date="2015-09-29T17:36:00Z">
              <w:rPr>
                <w:rFonts w:cs="Arial"/>
                <w:sz w:val="20"/>
                <w:szCs w:val="20"/>
                <w:lang w:val="en-GB"/>
              </w:rPr>
            </w:rPrChange>
          </w:rPr>
          <w:t>Attribution</w:t>
        </w:r>
      </w:ins>
      <w:r w:rsidRPr="005B1DE9">
        <w:rPr>
          <w:rFonts w:cs="Arial"/>
          <w:sz w:val="20"/>
          <w:szCs w:val="20"/>
          <w:lang w:val="en-GB"/>
          <w:rPrChange w:id="125" w:author="Isaac Besora" w:date="2015-09-29T17:36:00Z">
            <w:rPr>
              <w:rFonts w:cs="Arial"/>
              <w:sz w:val="20"/>
              <w:szCs w:val="20"/>
              <w:lang w:val="en-GB"/>
            </w:rPr>
          </w:rPrChange>
        </w:rPr>
        <w:t>. Name or nickname of the author</w:t>
      </w:r>
      <w:ins w:id="126" w:author="Isaac Besora" w:date="2015-09-29T17:35:00Z">
        <w:r w:rsidR="005B1DE9" w:rsidRPr="005B1DE9">
          <w:rPr>
            <w:rFonts w:cs="Arial"/>
            <w:sz w:val="20"/>
            <w:szCs w:val="20"/>
            <w:lang w:val="en-GB"/>
            <w:rPrChange w:id="127" w:author="Isaac Besora" w:date="2015-09-29T17:36:00Z">
              <w:rPr>
                <w:rFonts w:cs="Arial"/>
                <w:sz w:val="20"/>
                <w:szCs w:val="20"/>
                <w:lang w:val="en-GB"/>
              </w:rPr>
            </w:rPrChange>
          </w:rPr>
          <w:t xml:space="preserve"> and the license of the image</w:t>
        </w:r>
      </w:ins>
      <w:r w:rsidRPr="005B1DE9">
        <w:rPr>
          <w:rFonts w:cs="Arial"/>
          <w:sz w:val="20"/>
          <w:szCs w:val="20"/>
          <w:lang w:val="en-GB"/>
          <w:rPrChange w:id="128" w:author="Isaac Besora" w:date="2015-09-29T17:36:00Z">
            <w:rPr>
              <w:rFonts w:cs="Arial"/>
              <w:sz w:val="20"/>
              <w:szCs w:val="20"/>
              <w:lang w:val="en-GB"/>
            </w:rPr>
          </w:rPrChange>
        </w:rPr>
        <w:t>. If this field is left blank it is understood that the author is IAS Tracker project collaborators or managers</w:t>
      </w:r>
      <w:ins w:id="129" w:author="Isaac Besora" w:date="2015-09-29T17:35:00Z">
        <w:r w:rsidR="005B1DE9" w:rsidRPr="005B1DE9">
          <w:rPr>
            <w:rFonts w:cs="Arial"/>
            <w:sz w:val="20"/>
            <w:szCs w:val="20"/>
            <w:lang w:val="en-GB"/>
            <w:rPrChange w:id="130" w:author="Isaac Besora" w:date="2015-09-29T17:36:00Z">
              <w:rPr>
                <w:rFonts w:cs="Arial"/>
                <w:sz w:val="20"/>
                <w:szCs w:val="20"/>
                <w:lang w:val="en-GB"/>
              </w:rPr>
            </w:rPrChange>
          </w:rPr>
          <w:t xml:space="preserve"> and the license is the general license for </w:t>
        </w:r>
        <w:proofErr w:type="spellStart"/>
        <w:r w:rsidR="005B1DE9" w:rsidRPr="005B1DE9">
          <w:rPr>
            <w:rFonts w:cs="Arial"/>
            <w:sz w:val="20"/>
            <w:szCs w:val="20"/>
            <w:lang w:val="en-GB"/>
            <w:rPrChange w:id="131" w:author="Isaac Besora" w:date="2015-09-29T17:36:00Z">
              <w:rPr>
                <w:rFonts w:cs="Arial"/>
                <w:sz w:val="20"/>
                <w:szCs w:val="20"/>
                <w:lang w:val="en-GB"/>
              </w:rPr>
            </w:rPrChange>
          </w:rPr>
          <w:t>IASTracker</w:t>
        </w:r>
        <w:proofErr w:type="spellEnd"/>
        <w:r w:rsidR="005B1DE9" w:rsidRPr="005B1DE9">
          <w:rPr>
            <w:rFonts w:cs="Arial"/>
            <w:sz w:val="20"/>
            <w:szCs w:val="20"/>
            <w:lang w:val="en-GB"/>
            <w:rPrChange w:id="132" w:author="Isaac Besora" w:date="2015-09-29T17:36:00Z">
              <w:rPr>
                <w:rFonts w:cs="Arial"/>
                <w:sz w:val="20"/>
                <w:szCs w:val="20"/>
                <w:lang w:val="en-GB"/>
              </w:rPr>
            </w:rPrChange>
          </w:rPr>
          <w:t xml:space="preserve"> datasheets</w:t>
        </w:r>
      </w:ins>
      <w:del w:id="133" w:author="Isaac Besora" w:date="2015-09-29T17:35:00Z">
        <w:r w:rsidRPr="005B1DE9" w:rsidDel="005B1DE9">
          <w:rPr>
            <w:rFonts w:cs="Arial"/>
            <w:sz w:val="20"/>
            <w:szCs w:val="20"/>
            <w:lang w:val="en-GB"/>
            <w:rPrChange w:id="134" w:author="Isaac Besora" w:date="2015-09-29T17:36:00Z">
              <w:rPr>
                <w:rFonts w:cs="Arial"/>
                <w:sz w:val="20"/>
                <w:szCs w:val="20"/>
                <w:lang w:val="en-GB"/>
              </w:rPr>
            </w:rPrChange>
          </w:rPr>
          <w:delText>.</w:delText>
        </w:r>
      </w:del>
    </w:p>
    <w:p w14:paraId="173AE3AB" w14:textId="77777777" w:rsidR="002C2A78" w:rsidRPr="00A735AE" w:rsidRDefault="002C2A78" w:rsidP="005B1DE9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highlight w:val="yellow"/>
          <w:lang w:val="en-GB"/>
        </w:rPr>
        <w:pPrChange w:id="135" w:author="Isaac Besora" w:date="2015-09-29T17:36:00Z">
          <w:pPr>
            <w:pStyle w:val="ListParagraph"/>
            <w:numPr>
              <w:ilvl w:val="1"/>
              <w:numId w:val="26"/>
            </w:numPr>
            <w:ind w:left="1440" w:hanging="360"/>
            <w:jc w:val="both"/>
          </w:pPr>
        </w:pPrChange>
      </w:pPr>
      <w:del w:id="136" w:author="Isaac Besora" w:date="2015-09-29T17:36:00Z">
        <w:r w:rsidRPr="005B1DE9" w:rsidDel="005B1DE9">
          <w:rPr>
            <w:rFonts w:cs="Arial"/>
            <w:sz w:val="20"/>
            <w:szCs w:val="20"/>
            <w:lang w:val="en-GB"/>
            <w:rPrChange w:id="137" w:author="Isaac Besora" w:date="2015-09-29T17:36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 xml:space="preserve">License. License information. </w:delText>
        </w:r>
        <w:r w:rsidRPr="005B1DE9" w:rsidDel="005B1DE9">
          <w:rPr>
            <w:rFonts w:cs="Arial"/>
            <w:sz w:val="20"/>
            <w:szCs w:val="20"/>
            <w:lang w:val="en-GB"/>
            <w:rPrChange w:id="138" w:author="Isaac Besora" w:date="2015-09-29T17:36:00Z">
              <w:rPr>
                <w:rFonts w:cs="Arial"/>
                <w:sz w:val="20"/>
                <w:szCs w:val="20"/>
                <w:lang w:val="en-GB"/>
              </w:rPr>
            </w:rPrChange>
          </w:rPr>
          <w:delText>If this field is left blank it is understood that license is the general license for IASTracker datasheets</w:delText>
        </w:r>
      </w:del>
      <w:r>
        <w:rPr>
          <w:rFonts w:cs="Arial"/>
          <w:sz w:val="20"/>
          <w:szCs w:val="20"/>
          <w:lang w:val="en-GB"/>
        </w:rPr>
        <w:t xml:space="preserve"> (</w:t>
      </w:r>
      <w:r w:rsidRPr="00D028FD">
        <w:rPr>
          <w:rFonts w:cs="Arial"/>
          <w:sz w:val="20"/>
          <w:szCs w:val="20"/>
          <w:highlight w:val="red"/>
          <w:lang w:val="en-GB"/>
        </w:rPr>
        <w:t>pending</w:t>
      </w:r>
      <w:r w:rsidR="00510498">
        <w:rPr>
          <w:rFonts w:cs="Arial"/>
          <w:sz w:val="20"/>
          <w:szCs w:val="20"/>
          <w:lang w:val="en-GB"/>
        </w:rPr>
        <w:t xml:space="preserve"> </w:t>
      </w:r>
      <w:r w:rsidR="00510498" w:rsidRPr="00510498">
        <w:rPr>
          <w:rFonts w:cs="Arial"/>
          <w:sz w:val="20"/>
          <w:szCs w:val="20"/>
          <w:highlight w:val="red"/>
          <w:lang w:val="en-GB"/>
        </w:rPr>
        <w:t>to be described in about the project</w:t>
      </w:r>
      <w:r>
        <w:rPr>
          <w:rFonts w:cs="Arial"/>
          <w:sz w:val="20"/>
          <w:szCs w:val="20"/>
          <w:lang w:val="en-GB"/>
        </w:rPr>
        <w:t>)</w:t>
      </w:r>
    </w:p>
    <w:p w14:paraId="493CE4BF" w14:textId="77777777" w:rsidR="005B1DE9" w:rsidRPr="005B1DE9" w:rsidRDefault="002C2A78" w:rsidP="002C2A78">
      <w:pPr>
        <w:pStyle w:val="ListParagraph"/>
        <w:numPr>
          <w:ilvl w:val="1"/>
          <w:numId w:val="26"/>
        </w:numPr>
        <w:jc w:val="both"/>
        <w:rPr>
          <w:ins w:id="139" w:author="Isaac Besora" w:date="2015-09-29T17:37:00Z"/>
          <w:rFonts w:cs="Arial"/>
          <w:sz w:val="20"/>
          <w:szCs w:val="20"/>
          <w:highlight w:val="yellow"/>
          <w:lang w:val="en-GB"/>
          <w:rPrChange w:id="140" w:author="Isaac Besora" w:date="2015-09-29T17:37:00Z">
            <w:rPr>
              <w:ins w:id="141" w:author="Isaac Besora" w:date="2015-09-29T17:37:00Z"/>
              <w:rFonts w:cs="Arial"/>
              <w:sz w:val="20"/>
              <w:szCs w:val="20"/>
              <w:lang w:val="en-GB"/>
            </w:rPr>
          </w:rPrChange>
        </w:rPr>
      </w:pPr>
      <w:del w:id="142" w:author="Isaac Besora" w:date="2015-09-29T17:36:00Z">
        <w:r w:rsidRPr="005B1DE9" w:rsidDel="005B1DE9">
          <w:rPr>
            <w:rFonts w:cs="Arial"/>
            <w:sz w:val="20"/>
            <w:szCs w:val="20"/>
            <w:lang w:val="en-GB"/>
            <w:rPrChange w:id="143" w:author="Isaac Besora" w:date="2015-09-29T17:36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>Link</w:delText>
        </w:r>
      </w:del>
      <w:ins w:id="144" w:author="Isaac Besora" w:date="2015-09-29T17:36:00Z">
        <w:r w:rsidR="005B1DE9" w:rsidRPr="005B1DE9">
          <w:rPr>
            <w:rFonts w:cs="Arial"/>
            <w:sz w:val="20"/>
            <w:szCs w:val="20"/>
            <w:lang w:val="en-GB"/>
            <w:rPrChange w:id="145" w:author="Isaac Besora" w:date="2015-09-29T17:36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URL</w:t>
        </w:r>
      </w:ins>
      <w:r w:rsidRPr="005B1DE9">
        <w:rPr>
          <w:rFonts w:cs="Arial"/>
          <w:sz w:val="20"/>
          <w:szCs w:val="20"/>
          <w:lang w:val="en-GB"/>
          <w:rPrChange w:id="146" w:author="Isaac Besora" w:date="2015-09-29T17:36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. </w:t>
      </w:r>
    </w:p>
    <w:p w14:paraId="4020541F" w14:textId="77777777" w:rsidR="002C2A78" w:rsidRPr="005B1DE9" w:rsidRDefault="002C2A78" w:rsidP="002C2A78">
      <w:pPr>
        <w:pStyle w:val="ListParagraph"/>
        <w:numPr>
          <w:ilvl w:val="1"/>
          <w:numId w:val="26"/>
        </w:numPr>
        <w:jc w:val="both"/>
        <w:rPr>
          <w:rFonts w:cs="Arial"/>
          <w:sz w:val="20"/>
          <w:szCs w:val="20"/>
          <w:highlight w:val="yellow"/>
          <w:lang w:val="en-GB"/>
          <w:rPrChange w:id="147" w:author="Isaac Besora" w:date="2015-09-29T17:37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5B1DE9">
        <w:rPr>
          <w:rFonts w:cs="Arial"/>
          <w:sz w:val="20"/>
          <w:szCs w:val="20"/>
          <w:lang w:val="en-GB"/>
          <w:rPrChange w:id="148" w:author="Isaac Besora" w:date="2015-09-29T17:36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Link to the material. </w:t>
      </w:r>
      <w:r w:rsidRPr="005B1DE9">
        <w:rPr>
          <w:rFonts w:cs="Arial"/>
          <w:sz w:val="20"/>
          <w:szCs w:val="20"/>
          <w:highlight w:val="yellow"/>
          <w:lang w:val="en-GB"/>
          <w:rPrChange w:id="149" w:author="Isaac Besora" w:date="2015-09-29T17:37:00Z">
            <w:rPr>
              <w:rFonts w:cs="Arial"/>
              <w:sz w:val="20"/>
              <w:szCs w:val="20"/>
              <w:lang w:val="en-GB"/>
            </w:rPr>
          </w:rPrChange>
        </w:rPr>
        <w:t xml:space="preserve">If this field is left blank it is </w:t>
      </w:r>
      <w:commentRangeStart w:id="150"/>
      <w:r w:rsidRPr="005B1DE9">
        <w:rPr>
          <w:rFonts w:cs="Arial"/>
          <w:sz w:val="20"/>
          <w:szCs w:val="20"/>
          <w:highlight w:val="yellow"/>
          <w:lang w:val="en-GB"/>
          <w:rPrChange w:id="151" w:author="Isaac Besora" w:date="2015-09-29T17:37:00Z">
            <w:rPr>
              <w:rFonts w:cs="Arial"/>
              <w:sz w:val="20"/>
              <w:szCs w:val="20"/>
              <w:lang w:val="en-GB"/>
            </w:rPr>
          </w:rPrChange>
        </w:rPr>
        <w:t>understood</w:t>
      </w:r>
      <w:commentRangeEnd w:id="150"/>
      <w:r w:rsidR="005B1DE9">
        <w:rPr>
          <w:rStyle w:val="CommentReference"/>
        </w:rPr>
        <w:commentReference w:id="150"/>
      </w:r>
      <w:r w:rsidRPr="005B1DE9">
        <w:rPr>
          <w:rFonts w:cs="Arial"/>
          <w:sz w:val="20"/>
          <w:szCs w:val="20"/>
          <w:highlight w:val="yellow"/>
          <w:lang w:val="en-GB"/>
          <w:rPrChange w:id="152" w:author="Isaac Besora" w:date="2015-09-29T17:37:00Z">
            <w:rPr>
              <w:rFonts w:cs="Arial"/>
              <w:sz w:val="20"/>
              <w:szCs w:val="20"/>
              <w:lang w:val="en-GB"/>
            </w:rPr>
          </w:rPrChange>
        </w:rPr>
        <w:t xml:space="preserve"> that the owner of the image is </w:t>
      </w:r>
      <w:proofErr w:type="spellStart"/>
      <w:r w:rsidRPr="005B1DE9">
        <w:rPr>
          <w:rFonts w:cs="Arial"/>
          <w:sz w:val="20"/>
          <w:szCs w:val="20"/>
          <w:highlight w:val="yellow"/>
          <w:lang w:val="en-GB"/>
          <w:rPrChange w:id="153" w:author="Isaac Besora" w:date="2015-09-29T17:37:00Z">
            <w:rPr>
              <w:rFonts w:cs="Arial"/>
              <w:sz w:val="20"/>
              <w:szCs w:val="20"/>
              <w:lang w:val="en-GB"/>
            </w:rPr>
          </w:rPrChange>
        </w:rPr>
        <w:t>IASTracker</w:t>
      </w:r>
      <w:proofErr w:type="spellEnd"/>
      <w:r w:rsidRPr="005B1DE9">
        <w:rPr>
          <w:rFonts w:cs="Arial"/>
          <w:sz w:val="20"/>
          <w:szCs w:val="20"/>
          <w:highlight w:val="yellow"/>
          <w:lang w:val="en-GB"/>
          <w:rPrChange w:id="154" w:author="Isaac Besora" w:date="2015-09-29T17:37:00Z">
            <w:rPr>
              <w:rFonts w:cs="Arial"/>
              <w:sz w:val="20"/>
              <w:szCs w:val="20"/>
              <w:lang w:val="en-GB"/>
            </w:rPr>
          </w:rPrChange>
        </w:rPr>
        <w:t xml:space="preserve"> there isn’t any external link.</w:t>
      </w:r>
    </w:p>
    <w:p w14:paraId="3347EFD8" w14:textId="77777777" w:rsidR="002C2A78" w:rsidRDefault="002C2A78" w:rsidP="002C2A7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For the </w:t>
      </w:r>
      <w:proofErr w:type="spellStart"/>
      <w:r w:rsidRPr="005B1DE9">
        <w:rPr>
          <w:rFonts w:cs="Arial"/>
          <w:sz w:val="20"/>
          <w:szCs w:val="20"/>
          <w:lang w:val="en-GB"/>
          <w:rPrChange w:id="155" w:author="Isaac Besora" w:date="2015-09-29T17:38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IASImagesText</w:t>
      </w:r>
      <w:proofErr w:type="spellEnd"/>
      <w:r w:rsidRPr="005B1DE9">
        <w:rPr>
          <w:rFonts w:cs="Arial"/>
          <w:sz w:val="20"/>
          <w:szCs w:val="20"/>
          <w:lang w:val="en-GB"/>
          <w:rPrChange w:id="156" w:author="Isaac Besora" w:date="2015-09-29T17:38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>
        <w:rPr>
          <w:rFonts w:cs="Arial"/>
          <w:sz w:val="20"/>
          <w:szCs w:val="20"/>
          <w:lang w:val="en-GB"/>
        </w:rPr>
        <w:t xml:space="preserve"> is necessary to have for each image and language a description of the image. If for any chance the App doesn’t find a description in a specific language, the English description is shown.</w:t>
      </w:r>
    </w:p>
    <w:p w14:paraId="69C90F5A" w14:textId="77777777" w:rsidR="002C2A78" w:rsidRDefault="002C2A78" w:rsidP="002C2A7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For the </w:t>
      </w:r>
      <w:proofErr w:type="spellStart"/>
      <w:r w:rsidRPr="005B1DE9">
        <w:rPr>
          <w:rFonts w:cs="Arial"/>
          <w:sz w:val="20"/>
          <w:szCs w:val="20"/>
          <w:lang w:val="en-GB"/>
          <w:rPrChange w:id="157" w:author="Isaac Besora" w:date="2015-09-29T17:38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IASRegionsValidator</w:t>
      </w:r>
      <w:proofErr w:type="spellEnd"/>
      <w:r>
        <w:rPr>
          <w:rFonts w:cs="Arial"/>
          <w:sz w:val="20"/>
          <w:szCs w:val="20"/>
          <w:lang w:val="en-GB"/>
        </w:rPr>
        <w:t xml:space="preserve"> table is necessary to know which validator will be in charge of the IAS </w:t>
      </w:r>
      <w:del w:id="158" w:author="Isaac Besora" w:date="2015-09-29T17:38:00Z">
        <w:r w:rsidDel="005B1DE9">
          <w:rPr>
            <w:rFonts w:cs="Arial"/>
            <w:sz w:val="20"/>
            <w:szCs w:val="20"/>
            <w:lang w:val="en-GB"/>
          </w:rPr>
          <w:delText>obsarvations</w:delText>
        </w:r>
      </w:del>
      <w:ins w:id="159" w:author="Isaac Besora" w:date="2015-09-29T17:38:00Z">
        <w:r w:rsidR="005B1DE9">
          <w:rPr>
            <w:rFonts w:cs="Arial"/>
            <w:sz w:val="20"/>
            <w:szCs w:val="20"/>
            <w:lang w:val="en-GB"/>
          </w:rPr>
          <w:t>obs</w:t>
        </w:r>
        <w:r w:rsidR="005B1DE9">
          <w:rPr>
            <w:rFonts w:cs="Arial"/>
            <w:sz w:val="20"/>
            <w:szCs w:val="20"/>
            <w:lang w:val="en-GB"/>
          </w:rPr>
          <w:t>e</w:t>
        </w:r>
        <w:r w:rsidR="005B1DE9">
          <w:rPr>
            <w:rFonts w:cs="Arial"/>
            <w:sz w:val="20"/>
            <w:szCs w:val="20"/>
            <w:lang w:val="en-GB"/>
          </w:rPr>
          <w:t>rvations</w:t>
        </w:r>
      </w:ins>
      <w:r>
        <w:rPr>
          <w:rFonts w:cs="Arial"/>
          <w:sz w:val="20"/>
          <w:szCs w:val="20"/>
          <w:lang w:val="en-GB"/>
        </w:rPr>
        <w:t>.</w:t>
      </w:r>
    </w:p>
    <w:p w14:paraId="615EE063" w14:textId="77777777" w:rsidR="002C2A78" w:rsidRDefault="002C2A78" w:rsidP="002C2A78">
      <w:pPr>
        <w:jc w:val="both"/>
        <w:rPr>
          <w:rFonts w:cs="Arial"/>
          <w:sz w:val="20"/>
          <w:szCs w:val="20"/>
          <w:highlight w:val="yellow"/>
          <w:lang w:val="en-GB"/>
        </w:rPr>
      </w:pPr>
    </w:p>
    <w:p w14:paraId="0FD31700" w14:textId="77777777" w:rsidR="002C2A78" w:rsidRDefault="002C2A78" w:rsidP="002C2A78">
      <w:pPr>
        <w:jc w:val="both"/>
        <w:rPr>
          <w:rFonts w:cs="Arial"/>
          <w:sz w:val="20"/>
          <w:szCs w:val="20"/>
          <w:highlight w:val="yellow"/>
          <w:lang w:val="en-GB"/>
        </w:rPr>
      </w:pPr>
    </w:p>
    <w:p w14:paraId="30261718" w14:textId="77777777" w:rsidR="002C2A78" w:rsidRPr="005C1D49" w:rsidRDefault="002C2A78" w:rsidP="002C2A78">
      <w:pPr>
        <w:jc w:val="both"/>
        <w:rPr>
          <w:rFonts w:cs="Arial"/>
          <w:sz w:val="20"/>
          <w:szCs w:val="20"/>
          <w:lang w:val="en-GB"/>
        </w:rPr>
      </w:pPr>
      <w:r w:rsidRPr="005C1D49">
        <w:rPr>
          <w:rFonts w:cs="Arial"/>
          <w:sz w:val="20"/>
          <w:szCs w:val="20"/>
          <w:lang w:val="en-GB"/>
        </w:rPr>
        <w:lastRenderedPageBreak/>
        <w:t>External data linked to the PostgreSQL database:</w:t>
      </w:r>
    </w:p>
    <w:p w14:paraId="4050C11F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  <w:r w:rsidRPr="005C1D49">
        <w:rPr>
          <w:rFonts w:cs="Arial"/>
          <w:sz w:val="20"/>
          <w:szCs w:val="20"/>
          <w:lang w:val="en-GB"/>
        </w:rPr>
        <w:t xml:space="preserve">The images </w:t>
      </w:r>
      <w:r>
        <w:rPr>
          <w:rFonts w:cs="Arial"/>
          <w:sz w:val="20"/>
          <w:szCs w:val="20"/>
          <w:lang w:val="en-GB"/>
        </w:rPr>
        <w:t xml:space="preserve">of the datasheets are located into </w:t>
      </w:r>
      <w:proofErr w:type="gramStart"/>
      <w:r>
        <w:rPr>
          <w:rFonts w:cs="Arial"/>
          <w:sz w:val="20"/>
          <w:szCs w:val="20"/>
          <w:lang w:val="en-GB"/>
        </w:rPr>
        <w:t xml:space="preserve">the </w:t>
      </w:r>
      <w:r w:rsidRPr="005B1DE9">
        <w:rPr>
          <w:rFonts w:cs="Arial"/>
          <w:sz w:val="20"/>
          <w:szCs w:val="20"/>
          <w:lang w:val="en-GB"/>
          <w:rPrChange w:id="160" w:author="Isaac Besora" w:date="2015-09-29T17:38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.</w:t>
      </w:r>
      <w:proofErr w:type="gramEnd"/>
      <w:del w:id="161" w:author="Isaac Besora" w:date="2015-09-29T17:38:00Z">
        <w:r w:rsidRPr="005B1DE9" w:rsidDel="005B1DE9">
          <w:rPr>
            <w:rFonts w:cs="Arial"/>
            <w:sz w:val="20"/>
            <w:szCs w:val="20"/>
            <w:lang w:val="en-GB"/>
            <w:rPrChange w:id="162" w:author="Isaac Besora" w:date="2015-09-29T17:38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>..</w:delText>
        </w:r>
      </w:del>
      <w:r w:rsidRPr="005B1DE9">
        <w:rPr>
          <w:rFonts w:cs="Arial"/>
          <w:sz w:val="20"/>
          <w:szCs w:val="20"/>
          <w:lang w:val="en-GB"/>
          <w:rPrChange w:id="163" w:author="Isaac Besora" w:date="2015-09-29T17:38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\</w:t>
      </w:r>
      <w:proofErr w:type="spellStart"/>
      <w:del w:id="164" w:author="Isaac Besora" w:date="2015-09-29T17:38:00Z">
        <w:r w:rsidRPr="005B1DE9" w:rsidDel="005B1DE9">
          <w:rPr>
            <w:rFonts w:cs="Arial"/>
            <w:sz w:val="20"/>
            <w:szCs w:val="20"/>
            <w:lang w:val="en-GB"/>
            <w:rPrChange w:id="165" w:author="Isaac Besora" w:date="2015-09-29T17:38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>IASimages</w:delText>
        </w:r>
        <w:r w:rsidRPr="005B1DE9" w:rsidDel="005B1DE9">
          <w:rPr>
            <w:rFonts w:cs="Arial"/>
            <w:sz w:val="20"/>
            <w:szCs w:val="20"/>
            <w:lang w:val="en-GB"/>
            <w:rPrChange w:id="166" w:author="Isaac Besora" w:date="2015-09-29T17:38:00Z">
              <w:rPr>
                <w:rFonts w:cs="Arial"/>
                <w:sz w:val="20"/>
                <w:szCs w:val="20"/>
                <w:lang w:val="en-GB"/>
              </w:rPr>
            </w:rPrChange>
          </w:rPr>
          <w:delText xml:space="preserve"> </w:delText>
        </w:r>
      </w:del>
      <w:ins w:id="167" w:author="Isaac Besora" w:date="2015-09-29T17:38:00Z">
        <w:r w:rsidR="005B1DE9" w:rsidRPr="005B1DE9">
          <w:rPr>
            <w:rFonts w:cs="Arial"/>
            <w:sz w:val="20"/>
            <w:szCs w:val="20"/>
            <w:lang w:val="en-GB"/>
            <w:rPrChange w:id="168" w:author="Isaac Besora" w:date="2015-09-29T17:38:00Z">
              <w:rPr>
                <w:rFonts w:cs="Arial"/>
                <w:sz w:val="20"/>
                <w:szCs w:val="20"/>
                <w:lang w:val="en-GB"/>
              </w:rPr>
            </w:rPrChange>
          </w:rPr>
          <w:t>img</w:t>
        </w:r>
        <w:proofErr w:type="spellEnd"/>
        <w:r w:rsidR="005B1DE9">
          <w:rPr>
            <w:rFonts w:cs="Arial"/>
            <w:sz w:val="20"/>
            <w:szCs w:val="20"/>
            <w:lang w:val="en-GB"/>
          </w:rPr>
          <w:t xml:space="preserve"> </w:t>
        </w:r>
      </w:ins>
      <w:r>
        <w:rPr>
          <w:rFonts w:cs="Arial"/>
          <w:sz w:val="20"/>
          <w:szCs w:val="20"/>
          <w:lang w:val="en-GB"/>
        </w:rPr>
        <w:t xml:space="preserve">folder. These images have been scaled and resized to obtain a 1090 x 820 pixel image. These dimensions have been selected because are the best for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App</w:t>
      </w:r>
      <w:r w:rsidR="00A07220">
        <w:rPr>
          <w:rFonts w:cs="Arial"/>
          <w:sz w:val="20"/>
          <w:szCs w:val="20"/>
          <w:lang w:val="en-GB"/>
        </w:rPr>
        <w:t xml:space="preserve"> design</w:t>
      </w:r>
      <w:r>
        <w:rPr>
          <w:rFonts w:cs="Arial"/>
          <w:sz w:val="20"/>
          <w:szCs w:val="20"/>
          <w:lang w:val="en-GB"/>
        </w:rPr>
        <w:t>.</w:t>
      </w:r>
    </w:p>
    <w:p w14:paraId="750D8E16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2410DB4E" w14:textId="77777777" w:rsidR="002C2A78" w:rsidRDefault="002C2A78" w:rsidP="002C2A78">
      <w:pPr>
        <w:jc w:val="both"/>
        <w:rPr>
          <w:rFonts w:cs="Arial"/>
          <w:i/>
          <w:sz w:val="20"/>
          <w:szCs w:val="20"/>
          <w:lang w:val="en-GB"/>
        </w:rPr>
      </w:pPr>
      <w:r w:rsidRPr="005C1D49">
        <w:rPr>
          <w:rFonts w:cs="Arial"/>
          <w:i/>
          <w:sz w:val="20"/>
          <w:szCs w:val="20"/>
          <w:lang w:val="en-GB"/>
        </w:rPr>
        <w:t>ADDING IAS USING PGADMIN</w:t>
      </w:r>
      <w:r>
        <w:rPr>
          <w:rFonts w:cs="Arial"/>
          <w:i/>
          <w:sz w:val="20"/>
          <w:szCs w:val="20"/>
          <w:lang w:val="en-GB"/>
        </w:rPr>
        <w:t xml:space="preserve"> </w:t>
      </w:r>
    </w:p>
    <w:p w14:paraId="35B9F5CF" w14:textId="77777777" w:rsidR="002C2A78" w:rsidRPr="00B228B0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3A17E210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Copy datasheet images </w:t>
      </w:r>
      <w:proofErr w:type="gramStart"/>
      <w:r>
        <w:rPr>
          <w:rFonts w:cs="Arial"/>
          <w:sz w:val="20"/>
          <w:szCs w:val="20"/>
          <w:lang w:val="en-GB"/>
        </w:rPr>
        <w:t xml:space="preserve">to </w:t>
      </w:r>
      <w:r w:rsidRPr="005B1DE9">
        <w:rPr>
          <w:rFonts w:cs="Arial"/>
          <w:sz w:val="20"/>
          <w:szCs w:val="20"/>
          <w:lang w:val="en-GB"/>
          <w:rPrChange w:id="169" w:author="Isaac Besora" w:date="2015-09-29T17:38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.</w:t>
      </w:r>
      <w:proofErr w:type="gramEnd"/>
      <w:del w:id="170" w:author="Isaac Besora" w:date="2015-09-29T17:38:00Z">
        <w:r w:rsidRPr="005B1DE9" w:rsidDel="005B1DE9">
          <w:rPr>
            <w:rFonts w:cs="Arial"/>
            <w:sz w:val="20"/>
            <w:szCs w:val="20"/>
            <w:lang w:val="en-GB"/>
            <w:rPrChange w:id="171" w:author="Isaac Besora" w:date="2015-09-29T17:38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>..</w:delText>
        </w:r>
      </w:del>
      <w:r w:rsidRPr="005B1DE9">
        <w:rPr>
          <w:rFonts w:cs="Arial"/>
          <w:sz w:val="20"/>
          <w:szCs w:val="20"/>
          <w:lang w:val="en-GB"/>
          <w:rPrChange w:id="172" w:author="Isaac Besora" w:date="2015-09-29T17:38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\</w:t>
      </w:r>
      <w:proofErr w:type="spellStart"/>
      <w:del w:id="173" w:author="Isaac Besora" w:date="2015-09-29T17:38:00Z">
        <w:r w:rsidRPr="005B1DE9" w:rsidDel="005B1DE9">
          <w:rPr>
            <w:rFonts w:cs="Arial"/>
            <w:sz w:val="20"/>
            <w:szCs w:val="20"/>
            <w:lang w:val="en-GB"/>
            <w:rPrChange w:id="174" w:author="Isaac Besora" w:date="2015-09-29T17:38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>IASimages</w:delText>
        </w:r>
        <w:r w:rsidDel="005B1DE9">
          <w:rPr>
            <w:rFonts w:cs="Arial"/>
            <w:sz w:val="20"/>
            <w:szCs w:val="20"/>
            <w:lang w:val="en-GB"/>
          </w:rPr>
          <w:delText xml:space="preserve"> </w:delText>
        </w:r>
      </w:del>
      <w:ins w:id="175" w:author="Isaac Besora" w:date="2015-09-29T17:38:00Z">
        <w:r w:rsidR="005B1DE9">
          <w:rPr>
            <w:rFonts w:cs="Arial"/>
            <w:sz w:val="20"/>
            <w:szCs w:val="20"/>
            <w:lang w:val="en-GB"/>
          </w:rPr>
          <w:t>img</w:t>
        </w:r>
        <w:proofErr w:type="spellEnd"/>
        <w:r w:rsidR="005B1DE9">
          <w:rPr>
            <w:rFonts w:cs="Arial"/>
            <w:sz w:val="20"/>
            <w:szCs w:val="20"/>
            <w:lang w:val="en-GB"/>
          </w:rPr>
          <w:t xml:space="preserve"> </w:t>
        </w:r>
      </w:ins>
      <w:r>
        <w:rPr>
          <w:rFonts w:cs="Arial"/>
          <w:sz w:val="20"/>
          <w:szCs w:val="20"/>
          <w:lang w:val="en-GB"/>
        </w:rPr>
        <w:t>folder</w:t>
      </w:r>
    </w:p>
    <w:p w14:paraId="41484DD0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Open </w:t>
      </w:r>
      <w:proofErr w:type="spellStart"/>
      <w:r>
        <w:rPr>
          <w:rFonts w:cs="Arial"/>
          <w:sz w:val="20"/>
          <w:szCs w:val="20"/>
          <w:lang w:val="en-GB"/>
        </w:rPr>
        <w:t>pgadmin</w:t>
      </w:r>
      <w:proofErr w:type="spellEnd"/>
    </w:p>
    <w:p w14:paraId="0DDE01C7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Select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database. password</w:t>
      </w:r>
    </w:p>
    <w:p w14:paraId="18F6E146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Select </w:t>
      </w:r>
      <w:r w:rsidRPr="005B1DE9">
        <w:rPr>
          <w:rFonts w:cs="Arial"/>
          <w:sz w:val="20"/>
          <w:szCs w:val="20"/>
          <w:lang w:val="en-GB"/>
          <w:rPrChange w:id="176" w:author="Isaac Besora" w:date="2015-09-29T17:38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 table</w:t>
      </w:r>
      <w:r>
        <w:rPr>
          <w:rFonts w:cs="Arial"/>
          <w:sz w:val="20"/>
          <w:szCs w:val="20"/>
          <w:lang w:val="en-GB"/>
        </w:rPr>
        <w:t xml:space="preserve"> and select the edit grid tool. As far as this tool doesn’t allow seeing joined data, is a bit tricky to know </w:t>
      </w:r>
      <w:proofErr w:type="spellStart"/>
      <w:r w:rsidRPr="005B1DE9">
        <w:rPr>
          <w:rFonts w:cs="Arial"/>
          <w:sz w:val="20"/>
          <w:szCs w:val="20"/>
          <w:lang w:val="en-GB"/>
          <w:rPrChange w:id="177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taxonId</w:t>
      </w:r>
      <w:proofErr w:type="spellEnd"/>
      <w:r>
        <w:rPr>
          <w:rFonts w:cs="Arial"/>
          <w:sz w:val="20"/>
          <w:szCs w:val="20"/>
          <w:lang w:val="en-GB"/>
        </w:rPr>
        <w:t xml:space="preserve"> value. In case of using this method it would be useful to query previously </w:t>
      </w:r>
      <w:proofErr w:type="spellStart"/>
      <w:r w:rsidRPr="005B1DE9">
        <w:rPr>
          <w:rFonts w:cs="Arial"/>
          <w:sz w:val="20"/>
          <w:szCs w:val="20"/>
          <w:lang w:val="en-GB"/>
          <w:rPrChange w:id="178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IASTaxons</w:t>
      </w:r>
      <w:proofErr w:type="spellEnd"/>
      <w:r w:rsidRPr="005B1DE9">
        <w:rPr>
          <w:rFonts w:cs="Arial"/>
          <w:sz w:val="20"/>
          <w:szCs w:val="20"/>
          <w:lang w:val="en-GB"/>
          <w:rPrChange w:id="179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>
        <w:rPr>
          <w:rFonts w:cs="Arial"/>
          <w:sz w:val="20"/>
          <w:szCs w:val="20"/>
          <w:lang w:val="en-GB"/>
        </w:rPr>
        <w:t>. Create new row.</w:t>
      </w:r>
    </w:p>
    <w:p w14:paraId="522CF3D3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 w:rsidRPr="003B6614">
        <w:rPr>
          <w:rFonts w:cs="Arial"/>
          <w:sz w:val="20"/>
          <w:szCs w:val="20"/>
          <w:lang w:val="en-GB"/>
        </w:rPr>
        <w:t xml:space="preserve">Select </w:t>
      </w:r>
      <w:proofErr w:type="spellStart"/>
      <w:r w:rsidRPr="005B1DE9">
        <w:rPr>
          <w:rFonts w:cs="Arial"/>
          <w:sz w:val="20"/>
          <w:szCs w:val="20"/>
          <w:lang w:val="en-GB"/>
          <w:rPrChange w:id="180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IASDescriptions</w:t>
      </w:r>
      <w:proofErr w:type="spellEnd"/>
      <w:r w:rsidRPr="005B1DE9">
        <w:rPr>
          <w:rFonts w:cs="Arial"/>
          <w:sz w:val="20"/>
          <w:szCs w:val="20"/>
          <w:lang w:val="en-GB"/>
          <w:rPrChange w:id="181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>
        <w:rPr>
          <w:rFonts w:cs="Arial"/>
          <w:sz w:val="20"/>
          <w:szCs w:val="20"/>
          <w:lang w:val="en-GB"/>
        </w:rPr>
        <w:t xml:space="preserve"> and select the edit grid tool.</w:t>
      </w:r>
      <w:r w:rsidRPr="003B6614">
        <w:rPr>
          <w:rFonts w:cs="Arial"/>
          <w:sz w:val="20"/>
          <w:szCs w:val="20"/>
          <w:lang w:val="en-GB"/>
        </w:rPr>
        <w:t xml:space="preserve"> </w:t>
      </w:r>
      <w:r>
        <w:rPr>
          <w:rFonts w:cs="Arial"/>
          <w:sz w:val="20"/>
          <w:szCs w:val="20"/>
          <w:lang w:val="en-GB"/>
        </w:rPr>
        <w:t xml:space="preserve">As far as this tool doesn’t allow seeing joined data you have to </w:t>
      </w:r>
      <w:proofErr w:type="spellStart"/>
      <w:r>
        <w:rPr>
          <w:rFonts w:cs="Arial"/>
          <w:sz w:val="20"/>
          <w:szCs w:val="20"/>
          <w:lang w:val="en-GB"/>
        </w:rPr>
        <w:t>known</w:t>
      </w:r>
      <w:proofErr w:type="spellEnd"/>
      <w:r>
        <w:rPr>
          <w:rFonts w:cs="Arial"/>
          <w:sz w:val="20"/>
          <w:szCs w:val="20"/>
          <w:lang w:val="en-GB"/>
        </w:rPr>
        <w:t xml:space="preserve"> previously the language Id. In case of using this method it would be useful to query previously </w:t>
      </w:r>
      <w:r w:rsidRPr="005B1DE9">
        <w:rPr>
          <w:rFonts w:cs="Arial"/>
          <w:sz w:val="20"/>
          <w:szCs w:val="20"/>
          <w:lang w:val="en-GB"/>
          <w:rPrChange w:id="182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Languages table</w:t>
      </w:r>
      <w:r>
        <w:rPr>
          <w:rFonts w:cs="Arial"/>
          <w:sz w:val="20"/>
          <w:szCs w:val="20"/>
          <w:lang w:val="en-GB"/>
        </w:rPr>
        <w:t>. Create new rows.</w:t>
      </w:r>
    </w:p>
    <w:p w14:paraId="2192C4BD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Select </w:t>
      </w:r>
      <w:proofErr w:type="spellStart"/>
      <w:r w:rsidRPr="005B1DE9">
        <w:rPr>
          <w:rFonts w:cs="Arial"/>
          <w:sz w:val="20"/>
          <w:szCs w:val="20"/>
          <w:lang w:val="en-GB"/>
          <w:rPrChange w:id="183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IASRelatedDB</w:t>
      </w:r>
      <w:proofErr w:type="spellEnd"/>
      <w:r w:rsidRPr="005B1DE9">
        <w:rPr>
          <w:rFonts w:cs="Arial"/>
          <w:sz w:val="20"/>
          <w:szCs w:val="20"/>
          <w:lang w:val="en-GB"/>
          <w:rPrChange w:id="184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>
        <w:rPr>
          <w:rFonts w:cs="Arial"/>
          <w:sz w:val="20"/>
          <w:szCs w:val="20"/>
          <w:lang w:val="en-GB"/>
        </w:rPr>
        <w:t xml:space="preserve"> and select the edit grid tool.</w:t>
      </w:r>
      <w:r w:rsidRPr="003B6614">
        <w:rPr>
          <w:rFonts w:cs="Arial"/>
          <w:sz w:val="20"/>
          <w:szCs w:val="20"/>
          <w:lang w:val="en-GB"/>
        </w:rPr>
        <w:t xml:space="preserve"> </w:t>
      </w:r>
      <w:r>
        <w:rPr>
          <w:rFonts w:cs="Arial"/>
          <w:sz w:val="20"/>
          <w:szCs w:val="20"/>
          <w:lang w:val="en-GB"/>
        </w:rPr>
        <w:t xml:space="preserve">As far as this tool doesn’t allow seeing joined data you have to </w:t>
      </w:r>
      <w:proofErr w:type="spellStart"/>
      <w:r>
        <w:rPr>
          <w:rFonts w:cs="Arial"/>
          <w:sz w:val="20"/>
          <w:szCs w:val="20"/>
          <w:lang w:val="en-GB"/>
        </w:rPr>
        <w:t>known</w:t>
      </w:r>
      <w:proofErr w:type="spellEnd"/>
      <w:r>
        <w:rPr>
          <w:rFonts w:cs="Arial"/>
          <w:sz w:val="20"/>
          <w:szCs w:val="20"/>
          <w:lang w:val="en-GB"/>
        </w:rPr>
        <w:t xml:space="preserve"> previously the </w:t>
      </w:r>
      <w:r w:rsidRPr="005B1DE9">
        <w:rPr>
          <w:rFonts w:cs="Arial"/>
          <w:sz w:val="20"/>
          <w:szCs w:val="20"/>
          <w:lang w:val="en-GB"/>
          <w:rPrChange w:id="185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Repository Id</w:t>
      </w:r>
      <w:r>
        <w:rPr>
          <w:rFonts w:cs="Arial"/>
          <w:sz w:val="20"/>
          <w:szCs w:val="20"/>
          <w:lang w:val="en-GB"/>
        </w:rPr>
        <w:t xml:space="preserve">. In case of using this method it would be useful to query previously </w:t>
      </w:r>
      <w:r w:rsidRPr="005B1DE9">
        <w:rPr>
          <w:rFonts w:cs="Arial"/>
          <w:sz w:val="20"/>
          <w:szCs w:val="20"/>
          <w:lang w:val="en-GB"/>
          <w:rPrChange w:id="186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Repositories table</w:t>
      </w:r>
      <w:r>
        <w:rPr>
          <w:rFonts w:cs="Arial"/>
          <w:sz w:val="20"/>
          <w:szCs w:val="20"/>
          <w:lang w:val="en-GB"/>
        </w:rPr>
        <w:t>. Create new rows.</w:t>
      </w:r>
    </w:p>
    <w:p w14:paraId="16924D65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Select </w:t>
      </w:r>
      <w:del w:id="187" w:author="Isaac Besora" w:date="2015-09-29T17:39:00Z">
        <w:r w:rsidRPr="005B1DE9" w:rsidDel="005B1DE9">
          <w:rPr>
            <w:rFonts w:cs="Arial"/>
            <w:sz w:val="20"/>
            <w:szCs w:val="20"/>
            <w:lang w:val="en-GB"/>
            <w:rPrChange w:id="188" w:author="Isaac Besora" w:date="2015-09-29T17:39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 xml:space="preserve">IASRegions </w:delText>
        </w:r>
      </w:del>
      <w:proofErr w:type="spellStart"/>
      <w:ins w:id="189" w:author="Isaac Besora" w:date="2015-09-29T17:39:00Z">
        <w:r w:rsidR="005B1DE9" w:rsidRPr="005B1DE9">
          <w:rPr>
            <w:rFonts w:cs="Arial"/>
            <w:sz w:val="20"/>
            <w:szCs w:val="20"/>
            <w:lang w:val="en-GB"/>
            <w:rPrChange w:id="190" w:author="Isaac Besora" w:date="2015-09-29T17:39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IAS</w:t>
        </w:r>
        <w:r w:rsidR="005B1DE9" w:rsidRPr="005B1DE9">
          <w:rPr>
            <w:rFonts w:cs="Arial"/>
            <w:sz w:val="20"/>
            <w:szCs w:val="20"/>
            <w:lang w:val="en-GB"/>
            <w:rPrChange w:id="191" w:author="Isaac Besora" w:date="2015-09-29T17:39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Area</w:t>
        </w:r>
        <w:r w:rsidR="005B1DE9" w:rsidRPr="005B1DE9">
          <w:rPr>
            <w:rFonts w:cs="Arial"/>
            <w:sz w:val="20"/>
            <w:szCs w:val="20"/>
            <w:lang w:val="en-GB"/>
            <w:rPrChange w:id="192" w:author="Isaac Besora" w:date="2015-09-29T17:39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s</w:t>
        </w:r>
        <w:proofErr w:type="spellEnd"/>
        <w:r w:rsidR="005B1DE9" w:rsidRPr="005B1DE9">
          <w:rPr>
            <w:rFonts w:cs="Arial"/>
            <w:sz w:val="20"/>
            <w:szCs w:val="20"/>
            <w:lang w:val="en-GB"/>
            <w:rPrChange w:id="193" w:author="Isaac Besora" w:date="2015-09-29T17:39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 xml:space="preserve"> </w:t>
        </w:r>
      </w:ins>
      <w:r w:rsidRPr="005B1DE9">
        <w:rPr>
          <w:rFonts w:cs="Arial"/>
          <w:sz w:val="20"/>
          <w:szCs w:val="20"/>
          <w:lang w:val="en-GB"/>
          <w:rPrChange w:id="194" w:author="Isaac Besora" w:date="2015-09-29T17:3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table</w:t>
      </w:r>
      <w:r>
        <w:rPr>
          <w:rFonts w:cs="Arial"/>
          <w:sz w:val="20"/>
          <w:szCs w:val="20"/>
          <w:lang w:val="en-GB"/>
        </w:rPr>
        <w:t xml:space="preserve"> and select the edit grid tool.</w:t>
      </w:r>
      <w:r w:rsidRPr="003B6614">
        <w:rPr>
          <w:rFonts w:cs="Arial"/>
          <w:sz w:val="20"/>
          <w:szCs w:val="20"/>
          <w:lang w:val="en-GB"/>
        </w:rPr>
        <w:t xml:space="preserve"> </w:t>
      </w:r>
      <w:r>
        <w:rPr>
          <w:rFonts w:cs="Arial"/>
          <w:sz w:val="20"/>
          <w:szCs w:val="20"/>
          <w:lang w:val="en-GB"/>
        </w:rPr>
        <w:t xml:space="preserve">As far as this tool doesn’t allow seeing joined data you have to </w:t>
      </w:r>
      <w:proofErr w:type="spellStart"/>
      <w:r>
        <w:rPr>
          <w:rFonts w:cs="Arial"/>
          <w:sz w:val="20"/>
          <w:szCs w:val="20"/>
          <w:lang w:val="en-GB"/>
        </w:rPr>
        <w:t>known</w:t>
      </w:r>
      <w:proofErr w:type="spellEnd"/>
      <w:r>
        <w:rPr>
          <w:rFonts w:cs="Arial"/>
          <w:sz w:val="20"/>
          <w:szCs w:val="20"/>
          <w:lang w:val="en-GB"/>
        </w:rPr>
        <w:t xml:space="preserve"> previously the </w:t>
      </w:r>
      <w:del w:id="195" w:author="Isaac Besora" w:date="2015-09-29T17:39:00Z">
        <w:r w:rsidRPr="005B1DE9" w:rsidDel="005B1DE9">
          <w:rPr>
            <w:rFonts w:cs="Arial"/>
            <w:sz w:val="20"/>
            <w:szCs w:val="20"/>
            <w:lang w:val="en-GB"/>
            <w:rPrChange w:id="196" w:author="Isaac Besora" w:date="2015-09-29T17:40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 xml:space="preserve">Regions </w:delText>
        </w:r>
      </w:del>
      <w:ins w:id="197" w:author="Isaac Besora" w:date="2015-09-29T17:39:00Z">
        <w:r w:rsidR="005B1DE9" w:rsidRPr="005B1DE9">
          <w:rPr>
            <w:rFonts w:cs="Arial"/>
            <w:sz w:val="20"/>
            <w:szCs w:val="20"/>
            <w:lang w:val="en-GB"/>
            <w:rPrChange w:id="198" w:author="Isaac Besora" w:date="2015-09-29T17:40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Areas</w:t>
        </w:r>
        <w:r w:rsidR="005B1DE9" w:rsidRPr="005B1DE9">
          <w:rPr>
            <w:rFonts w:cs="Arial"/>
            <w:sz w:val="20"/>
            <w:szCs w:val="20"/>
            <w:lang w:val="en-GB"/>
            <w:rPrChange w:id="199" w:author="Isaac Besora" w:date="2015-09-29T17:40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 xml:space="preserve"> </w:t>
        </w:r>
      </w:ins>
      <w:r w:rsidRPr="005B1DE9">
        <w:rPr>
          <w:rFonts w:cs="Arial"/>
          <w:sz w:val="20"/>
          <w:szCs w:val="20"/>
          <w:lang w:val="en-GB"/>
          <w:rPrChange w:id="200" w:author="Isaac Besora" w:date="2015-09-29T17:40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Id</w:t>
      </w:r>
      <w:r>
        <w:rPr>
          <w:rFonts w:cs="Arial"/>
          <w:sz w:val="20"/>
          <w:szCs w:val="20"/>
          <w:lang w:val="en-GB"/>
        </w:rPr>
        <w:t xml:space="preserve">. In case of using this method it would be useful to query previously </w:t>
      </w:r>
      <w:del w:id="201" w:author="Isaac Besora" w:date="2015-09-29T17:40:00Z">
        <w:r w:rsidRPr="005B1DE9" w:rsidDel="005B1DE9">
          <w:rPr>
            <w:rFonts w:cs="Arial"/>
            <w:sz w:val="20"/>
            <w:szCs w:val="20"/>
            <w:lang w:val="en-GB"/>
            <w:rPrChange w:id="202" w:author="Isaac Besora" w:date="2015-09-29T17:40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 xml:space="preserve">Regions </w:delText>
        </w:r>
      </w:del>
      <w:ins w:id="203" w:author="Isaac Besora" w:date="2015-09-29T17:40:00Z">
        <w:r w:rsidR="005B1DE9" w:rsidRPr="005B1DE9">
          <w:rPr>
            <w:rFonts w:cs="Arial"/>
            <w:sz w:val="20"/>
            <w:szCs w:val="20"/>
            <w:lang w:val="en-GB"/>
            <w:rPrChange w:id="204" w:author="Isaac Besora" w:date="2015-09-29T17:40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Areas</w:t>
        </w:r>
        <w:r w:rsidR="005B1DE9" w:rsidRPr="005B1DE9">
          <w:rPr>
            <w:rFonts w:cs="Arial"/>
            <w:sz w:val="20"/>
            <w:szCs w:val="20"/>
            <w:lang w:val="en-GB"/>
            <w:rPrChange w:id="205" w:author="Isaac Besora" w:date="2015-09-29T17:40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 xml:space="preserve"> </w:t>
        </w:r>
      </w:ins>
      <w:r w:rsidRPr="005B1DE9">
        <w:rPr>
          <w:rFonts w:cs="Arial"/>
          <w:sz w:val="20"/>
          <w:szCs w:val="20"/>
          <w:lang w:val="en-GB"/>
          <w:rPrChange w:id="206" w:author="Isaac Besora" w:date="2015-09-29T17:40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tab</w:t>
      </w:r>
      <w:r w:rsidRPr="006A53AA">
        <w:rPr>
          <w:rFonts w:cs="Arial"/>
          <w:sz w:val="20"/>
          <w:szCs w:val="20"/>
          <w:highlight w:val="yellow"/>
          <w:lang w:val="en-GB"/>
        </w:rPr>
        <w:t>l</w:t>
      </w:r>
      <w:r w:rsidRPr="005B1DE9">
        <w:rPr>
          <w:rFonts w:cs="Arial"/>
          <w:sz w:val="20"/>
          <w:szCs w:val="20"/>
          <w:lang w:val="en-GB"/>
          <w:rPrChange w:id="207" w:author="Isaac Besora" w:date="2015-09-29T17:40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e</w:t>
      </w:r>
      <w:r>
        <w:rPr>
          <w:rFonts w:cs="Arial"/>
          <w:sz w:val="20"/>
          <w:szCs w:val="20"/>
          <w:lang w:val="en-GB"/>
        </w:rPr>
        <w:t>. Create new rows.</w:t>
      </w:r>
    </w:p>
    <w:p w14:paraId="05AFE127" w14:textId="77777777" w:rsidR="002C2A78" w:rsidRPr="005B1DE9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highlight w:val="red"/>
          <w:lang w:val="en-GB"/>
          <w:rPrChange w:id="208" w:author="Isaac Besora" w:date="2015-09-29T17:40:00Z">
            <w:rPr>
              <w:rFonts w:cs="Arial"/>
              <w:sz w:val="20"/>
              <w:szCs w:val="20"/>
              <w:lang w:val="en-GB"/>
            </w:rPr>
          </w:rPrChange>
        </w:rPr>
      </w:pPr>
      <w:commentRangeStart w:id="209"/>
      <w:r w:rsidRPr="005B1DE9">
        <w:rPr>
          <w:rFonts w:cs="Arial"/>
          <w:sz w:val="20"/>
          <w:szCs w:val="20"/>
          <w:highlight w:val="red"/>
          <w:lang w:val="en-GB"/>
          <w:rPrChange w:id="210" w:author="Isaac Besora" w:date="2015-09-29T17:40:00Z">
            <w:rPr>
              <w:rFonts w:cs="Arial"/>
              <w:sz w:val="20"/>
              <w:szCs w:val="20"/>
              <w:lang w:val="en-GB"/>
            </w:rPr>
          </w:rPrChange>
        </w:rPr>
        <w:t xml:space="preserve">Select </w:t>
      </w:r>
      <w:proofErr w:type="spellStart"/>
      <w:r w:rsidRPr="005B1DE9">
        <w:rPr>
          <w:rFonts w:cs="Arial"/>
          <w:sz w:val="20"/>
          <w:szCs w:val="20"/>
          <w:highlight w:val="red"/>
          <w:lang w:val="en-GB"/>
          <w:rPrChange w:id="211" w:author="Isaac Besora" w:date="2015-09-29T17:40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IASRegions</w:t>
      </w:r>
      <w:proofErr w:type="spellEnd"/>
      <w:r w:rsidRPr="005B1DE9">
        <w:rPr>
          <w:rFonts w:cs="Arial"/>
          <w:sz w:val="20"/>
          <w:szCs w:val="20"/>
          <w:highlight w:val="red"/>
          <w:lang w:val="en-GB"/>
          <w:rPrChange w:id="212" w:author="Isaac Besora" w:date="2015-09-29T17:40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 w:rsidRPr="005B1DE9">
        <w:rPr>
          <w:rFonts w:cs="Arial"/>
          <w:sz w:val="20"/>
          <w:szCs w:val="20"/>
          <w:highlight w:val="red"/>
          <w:lang w:val="en-GB"/>
          <w:rPrChange w:id="213" w:author="Isaac Besora" w:date="2015-09-29T17:40:00Z">
            <w:rPr>
              <w:rFonts w:cs="Arial"/>
              <w:sz w:val="20"/>
              <w:szCs w:val="20"/>
              <w:lang w:val="en-GB"/>
            </w:rPr>
          </w:rPrChange>
        </w:rPr>
        <w:t xml:space="preserve"> and select the edit grid tool. As far as this tool doesn’t allow seeing joined data you have to </w:t>
      </w:r>
      <w:proofErr w:type="spellStart"/>
      <w:r w:rsidRPr="005B1DE9">
        <w:rPr>
          <w:rFonts w:cs="Arial"/>
          <w:sz w:val="20"/>
          <w:szCs w:val="20"/>
          <w:highlight w:val="red"/>
          <w:lang w:val="en-GB"/>
          <w:rPrChange w:id="214" w:author="Isaac Besora" w:date="2015-09-29T17:40:00Z">
            <w:rPr>
              <w:rFonts w:cs="Arial"/>
              <w:sz w:val="20"/>
              <w:szCs w:val="20"/>
              <w:lang w:val="en-GB"/>
            </w:rPr>
          </w:rPrChange>
        </w:rPr>
        <w:t>known</w:t>
      </w:r>
      <w:proofErr w:type="spellEnd"/>
      <w:r w:rsidRPr="005B1DE9">
        <w:rPr>
          <w:rFonts w:cs="Arial"/>
          <w:sz w:val="20"/>
          <w:szCs w:val="20"/>
          <w:highlight w:val="red"/>
          <w:lang w:val="en-GB"/>
          <w:rPrChange w:id="215" w:author="Isaac Besora" w:date="2015-09-29T17:40:00Z">
            <w:rPr>
              <w:rFonts w:cs="Arial"/>
              <w:sz w:val="20"/>
              <w:szCs w:val="20"/>
              <w:lang w:val="en-GB"/>
            </w:rPr>
          </w:rPrChange>
        </w:rPr>
        <w:t xml:space="preserve"> previously the </w:t>
      </w:r>
      <w:r w:rsidRPr="005B1DE9">
        <w:rPr>
          <w:rFonts w:cs="Arial"/>
          <w:sz w:val="20"/>
          <w:szCs w:val="20"/>
          <w:highlight w:val="red"/>
          <w:lang w:val="en-GB"/>
          <w:rPrChange w:id="216" w:author="Isaac Besora" w:date="2015-09-29T17:40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Regions Id</w:t>
      </w:r>
      <w:r w:rsidRPr="005B1DE9">
        <w:rPr>
          <w:rFonts w:cs="Arial"/>
          <w:sz w:val="20"/>
          <w:szCs w:val="20"/>
          <w:highlight w:val="red"/>
          <w:lang w:val="en-GB"/>
          <w:rPrChange w:id="217" w:author="Isaac Besora" w:date="2015-09-29T17:40:00Z">
            <w:rPr>
              <w:rFonts w:cs="Arial"/>
              <w:sz w:val="20"/>
              <w:szCs w:val="20"/>
              <w:lang w:val="en-GB"/>
            </w:rPr>
          </w:rPrChange>
        </w:rPr>
        <w:t xml:space="preserve">. In case of using this method it would be useful to query previously </w:t>
      </w:r>
      <w:r w:rsidRPr="005B1DE9">
        <w:rPr>
          <w:rFonts w:cs="Arial"/>
          <w:sz w:val="20"/>
          <w:szCs w:val="20"/>
          <w:highlight w:val="red"/>
          <w:lang w:val="en-GB"/>
          <w:rPrChange w:id="218" w:author="Isaac Besora" w:date="2015-09-29T17:40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Regions table. Create new rows.</w:t>
      </w:r>
      <w:commentRangeEnd w:id="209"/>
      <w:r w:rsidR="005B1DE9">
        <w:rPr>
          <w:rStyle w:val="CommentReference"/>
        </w:rPr>
        <w:commentReference w:id="209"/>
      </w:r>
    </w:p>
    <w:p w14:paraId="475D5741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Select </w:t>
      </w:r>
      <w:proofErr w:type="spellStart"/>
      <w:r w:rsidRPr="005B1DE9">
        <w:rPr>
          <w:rFonts w:cs="Arial"/>
          <w:sz w:val="20"/>
          <w:szCs w:val="20"/>
          <w:lang w:val="en-GB"/>
          <w:rPrChange w:id="219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IASImages</w:t>
      </w:r>
      <w:proofErr w:type="spellEnd"/>
      <w:r w:rsidRPr="005B1DE9">
        <w:rPr>
          <w:rFonts w:cs="Arial"/>
          <w:sz w:val="20"/>
          <w:szCs w:val="20"/>
          <w:lang w:val="en-GB"/>
          <w:rPrChange w:id="220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>
        <w:rPr>
          <w:rFonts w:cs="Arial"/>
          <w:sz w:val="20"/>
          <w:szCs w:val="20"/>
          <w:lang w:val="en-GB"/>
        </w:rPr>
        <w:t xml:space="preserve"> and select the edit grid tool</w:t>
      </w:r>
      <w:proofErr w:type="gramStart"/>
      <w:r>
        <w:rPr>
          <w:rFonts w:cs="Arial"/>
          <w:sz w:val="20"/>
          <w:szCs w:val="20"/>
          <w:lang w:val="en-GB"/>
        </w:rPr>
        <w:t>..</w:t>
      </w:r>
      <w:proofErr w:type="gramEnd"/>
      <w:r>
        <w:rPr>
          <w:rFonts w:cs="Arial"/>
          <w:sz w:val="20"/>
          <w:szCs w:val="20"/>
          <w:lang w:val="en-GB"/>
        </w:rPr>
        <w:t xml:space="preserve"> Create new rows.</w:t>
      </w:r>
    </w:p>
    <w:p w14:paraId="62E93A65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Select </w:t>
      </w:r>
      <w:proofErr w:type="spellStart"/>
      <w:r w:rsidRPr="00BA711D">
        <w:rPr>
          <w:rFonts w:cs="Arial"/>
          <w:sz w:val="20"/>
          <w:szCs w:val="20"/>
          <w:lang w:val="en-GB"/>
          <w:rPrChange w:id="221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IASImagesText</w:t>
      </w:r>
      <w:proofErr w:type="spellEnd"/>
      <w:r w:rsidRPr="00BA711D">
        <w:rPr>
          <w:rFonts w:cs="Arial"/>
          <w:sz w:val="20"/>
          <w:szCs w:val="20"/>
          <w:lang w:val="en-GB"/>
          <w:rPrChange w:id="222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table</w:t>
      </w:r>
      <w:r>
        <w:rPr>
          <w:rFonts w:cs="Arial"/>
          <w:sz w:val="20"/>
          <w:szCs w:val="20"/>
          <w:lang w:val="en-GB"/>
        </w:rPr>
        <w:t xml:space="preserve"> and select the edit grid tool.</w:t>
      </w:r>
      <w:r w:rsidRPr="003B6614">
        <w:rPr>
          <w:rFonts w:cs="Arial"/>
          <w:sz w:val="20"/>
          <w:szCs w:val="20"/>
          <w:lang w:val="en-GB"/>
        </w:rPr>
        <w:t xml:space="preserve"> </w:t>
      </w:r>
      <w:r>
        <w:rPr>
          <w:rFonts w:cs="Arial"/>
          <w:sz w:val="20"/>
          <w:szCs w:val="20"/>
          <w:lang w:val="en-GB"/>
        </w:rPr>
        <w:t xml:space="preserve">As far as this tool doesn’t allow seeing joined data you have to </w:t>
      </w:r>
      <w:proofErr w:type="spellStart"/>
      <w:r>
        <w:rPr>
          <w:rFonts w:cs="Arial"/>
          <w:sz w:val="20"/>
          <w:szCs w:val="20"/>
          <w:lang w:val="en-GB"/>
        </w:rPr>
        <w:t>known</w:t>
      </w:r>
      <w:proofErr w:type="spellEnd"/>
      <w:r>
        <w:rPr>
          <w:rFonts w:cs="Arial"/>
          <w:sz w:val="20"/>
          <w:szCs w:val="20"/>
          <w:lang w:val="en-GB"/>
        </w:rPr>
        <w:t xml:space="preserve"> previously the </w:t>
      </w:r>
      <w:proofErr w:type="spellStart"/>
      <w:r w:rsidRPr="00BA711D">
        <w:rPr>
          <w:rFonts w:cs="Arial"/>
          <w:sz w:val="20"/>
          <w:szCs w:val="20"/>
          <w:lang w:val="en-GB"/>
          <w:rPrChange w:id="223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IASImages</w:t>
      </w:r>
      <w:proofErr w:type="spellEnd"/>
      <w:r w:rsidRPr="00BA711D">
        <w:rPr>
          <w:rFonts w:cs="Arial"/>
          <w:sz w:val="20"/>
          <w:szCs w:val="20"/>
          <w:lang w:val="en-GB"/>
          <w:rPrChange w:id="224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Id</w:t>
      </w:r>
      <w:r>
        <w:rPr>
          <w:rFonts w:cs="Arial"/>
          <w:sz w:val="20"/>
          <w:szCs w:val="20"/>
          <w:lang w:val="en-GB"/>
        </w:rPr>
        <w:t xml:space="preserve"> created in the previous point. Create new rows.</w:t>
      </w:r>
    </w:p>
    <w:p w14:paraId="2872101B" w14:textId="77777777" w:rsidR="002C2A78" w:rsidRDefault="002C2A78" w:rsidP="002C2A78">
      <w:pPr>
        <w:pStyle w:val="ListParagraph"/>
        <w:numPr>
          <w:ilvl w:val="0"/>
          <w:numId w:val="3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Select </w:t>
      </w:r>
      <w:del w:id="225" w:author="Isaac Besora" w:date="2015-09-29T17:42:00Z">
        <w:r w:rsidRPr="00BA711D" w:rsidDel="00BA711D">
          <w:rPr>
            <w:rFonts w:cs="Arial"/>
            <w:sz w:val="20"/>
            <w:szCs w:val="20"/>
            <w:lang w:val="en-GB"/>
            <w:rPrChange w:id="226" w:author="Isaac Besora" w:date="2015-09-29T17:41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>IASRegions</w:delText>
        </w:r>
      </w:del>
      <w:proofErr w:type="spellStart"/>
      <w:ins w:id="227" w:author="Isaac Besora" w:date="2015-09-29T17:42:00Z">
        <w:r w:rsidR="00BA711D">
          <w:rPr>
            <w:rFonts w:cs="Arial"/>
            <w:sz w:val="20"/>
            <w:szCs w:val="20"/>
            <w:lang w:val="en-GB"/>
          </w:rPr>
          <w:t>Areas</w:t>
        </w:r>
      </w:ins>
      <w:r w:rsidRPr="00BA711D">
        <w:rPr>
          <w:rFonts w:cs="Arial"/>
          <w:sz w:val="20"/>
          <w:szCs w:val="20"/>
          <w:lang w:val="en-GB"/>
          <w:rPrChange w:id="228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Validator</w:t>
      </w:r>
      <w:proofErr w:type="spellEnd"/>
      <w:r>
        <w:rPr>
          <w:rFonts w:cs="Arial"/>
          <w:sz w:val="20"/>
          <w:szCs w:val="20"/>
          <w:lang w:val="en-GB"/>
        </w:rPr>
        <w:t xml:space="preserve"> </w:t>
      </w:r>
      <w:r w:rsidRPr="00BA711D">
        <w:rPr>
          <w:rFonts w:cs="Arial"/>
          <w:sz w:val="20"/>
          <w:szCs w:val="20"/>
          <w:lang w:val="en-GB"/>
          <w:rPrChange w:id="229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table</w:t>
      </w:r>
      <w:r>
        <w:rPr>
          <w:rFonts w:cs="Arial"/>
          <w:sz w:val="20"/>
          <w:szCs w:val="20"/>
          <w:lang w:val="en-GB"/>
        </w:rPr>
        <w:t xml:space="preserve"> and select the edit grid tool.</w:t>
      </w:r>
      <w:r w:rsidRPr="003B6614">
        <w:rPr>
          <w:rFonts w:cs="Arial"/>
          <w:sz w:val="20"/>
          <w:szCs w:val="20"/>
          <w:lang w:val="en-GB"/>
        </w:rPr>
        <w:t xml:space="preserve"> </w:t>
      </w:r>
      <w:r>
        <w:rPr>
          <w:rFonts w:cs="Arial"/>
          <w:sz w:val="20"/>
          <w:szCs w:val="20"/>
          <w:lang w:val="en-GB"/>
        </w:rPr>
        <w:t xml:space="preserve">As far as this tool doesn’t allow seeing joined data you have to </w:t>
      </w:r>
      <w:proofErr w:type="spellStart"/>
      <w:r>
        <w:rPr>
          <w:rFonts w:cs="Arial"/>
          <w:sz w:val="20"/>
          <w:szCs w:val="20"/>
          <w:lang w:val="en-GB"/>
        </w:rPr>
        <w:t>known</w:t>
      </w:r>
      <w:proofErr w:type="spellEnd"/>
      <w:r>
        <w:rPr>
          <w:rFonts w:cs="Arial"/>
          <w:sz w:val="20"/>
          <w:szCs w:val="20"/>
          <w:lang w:val="en-GB"/>
        </w:rPr>
        <w:t xml:space="preserve"> previously the validator</w:t>
      </w:r>
      <w:del w:id="230" w:author="Isaac Besora" w:date="2015-09-29T17:41:00Z">
        <w:r w:rsidDel="00BA711D">
          <w:rPr>
            <w:rFonts w:cs="Arial"/>
            <w:sz w:val="20"/>
            <w:szCs w:val="20"/>
            <w:lang w:val="en-GB"/>
          </w:rPr>
          <w:delText xml:space="preserve"> </w:delText>
        </w:r>
        <w:r w:rsidRPr="00BA711D" w:rsidDel="00BA711D">
          <w:rPr>
            <w:rFonts w:cs="Arial"/>
            <w:sz w:val="20"/>
            <w:szCs w:val="20"/>
            <w:lang w:val="en-GB"/>
            <w:rPrChange w:id="231" w:author="Isaac Besora" w:date="2015-09-29T17:41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>users</w:delText>
        </w:r>
      </w:del>
      <w:r w:rsidRPr="00BA711D">
        <w:rPr>
          <w:rFonts w:cs="Arial"/>
          <w:sz w:val="20"/>
          <w:szCs w:val="20"/>
          <w:lang w:val="en-GB"/>
          <w:rPrChange w:id="232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Id</w:t>
      </w:r>
      <w:r>
        <w:rPr>
          <w:rFonts w:cs="Arial"/>
          <w:sz w:val="20"/>
          <w:szCs w:val="20"/>
          <w:lang w:val="en-GB"/>
        </w:rPr>
        <w:t xml:space="preserve"> and the </w:t>
      </w:r>
      <w:ins w:id="233" w:author="Isaac Besora" w:date="2015-09-29T17:41:00Z">
        <w:r w:rsidR="00BA711D" w:rsidRPr="00BA711D">
          <w:rPr>
            <w:rFonts w:cs="Arial"/>
            <w:sz w:val="20"/>
            <w:szCs w:val="20"/>
            <w:lang w:val="en-GB"/>
            <w:rPrChange w:id="234" w:author="Isaac Besora" w:date="2015-09-29T17:41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Area</w:t>
        </w:r>
      </w:ins>
      <w:del w:id="235" w:author="Isaac Besora" w:date="2015-09-29T17:41:00Z">
        <w:r w:rsidRPr="00BA711D" w:rsidDel="00BA711D">
          <w:rPr>
            <w:rFonts w:cs="Arial"/>
            <w:sz w:val="20"/>
            <w:szCs w:val="20"/>
            <w:lang w:val="en-GB"/>
            <w:rPrChange w:id="236" w:author="Isaac Besora" w:date="2015-09-29T17:41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>Regions</w:delText>
        </w:r>
      </w:del>
      <w:r w:rsidRPr="00BA711D">
        <w:rPr>
          <w:rFonts w:cs="Arial"/>
          <w:sz w:val="20"/>
          <w:szCs w:val="20"/>
          <w:lang w:val="en-GB"/>
          <w:rPrChange w:id="237" w:author="Isaac Besora" w:date="2015-09-29T17:41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Id</w:t>
      </w:r>
      <w:r>
        <w:rPr>
          <w:rFonts w:cs="Arial"/>
          <w:sz w:val="20"/>
          <w:szCs w:val="20"/>
          <w:lang w:val="en-GB"/>
        </w:rPr>
        <w:t>. In case of using this method it would be useful to query previously these tables. Create new rows.</w:t>
      </w:r>
    </w:p>
    <w:p w14:paraId="3AE0A65D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575B0D5C" w14:textId="77777777" w:rsidR="002C2A78" w:rsidRPr="00210C9B" w:rsidRDefault="002C2A78" w:rsidP="002C2A78">
      <w:pPr>
        <w:jc w:val="both"/>
        <w:rPr>
          <w:rFonts w:cs="Arial"/>
          <w:i/>
          <w:sz w:val="20"/>
          <w:szCs w:val="20"/>
          <w:highlight w:val="yellow"/>
          <w:lang w:val="en-GB"/>
        </w:rPr>
      </w:pPr>
      <w:r w:rsidRPr="00210C9B">
        <w:rPr>
          <w:rFonts w:cs="Arial"/>
          <w:i/>
          <w:sz w:val="20"/>
          <w:szCs w:val="20"/>
          <w:highlight w:val="yellow"/>
          <w:lang w:val="en-GB"/>
        </w:rPr>
        <w:t xml:space="preserve">ADDING IAS USING IASTRACKER GEOPORTAL </w:t>
      </w:r>
    </w:p>
    <w:p w14:paraId="5B1C5883" w14:textId="77777777" w:rsidR="002C2A78" w:rsidRPr="00210C9B" w:rsidRDefault="002C2A78" w:rsidP="002C2A78">
      <w:pPr>
        <w:jc w:val="both"/>
        <w:rPr>
          <w:rFonts w:cs="Arial"/>
          <w:sz w:val="20"/>
          <w:szCs w:val="20"/>
          <w:highlight w:val="yellow"/>
          <w:lang w:val="en-GB"/>
        </w:rPr>
      </w:pPr>
    </w:p>
    <w:p w14:paraId="697C8E7A" w14:textId="77777777" w:rsidR="002C2A78" w:rsidRPr="00BA711D" w:rsidRDefault="002C2A78" w:rsidP="002C2A78">
      <w:pPr>
        <w:pStyle w:val="ListParagraph"/>
        <w:numPr>
          <w:ilvl w:val="0"/>
          <w:numId w:val="44"/>
        </w:numPr>
        <w:jc w:val="both"/>
        <w:rPr>
          <w:ins w:id="238" w:author="Isaac Besora" w:date="2015-09-29T17:42:00Z"/>
          <w:rFonts w:cs="Arial"/>
          <w:sz w:val="20"/>
          <w:szCs w:val="20"/>
          <w:lang w:val="en-GB"/>
          <w:rPrChange w:id="239" w:author="Isaac Besora" w:date="2015-09-29T17:43:00Z">
            <w:rPr>
              <w:ins w:id="240" w:author="Isaac Besora" w:date="2015-09-29T17:42:00Z"/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sz w:val="20"/>
          <w:szCs w:val="20"/>
          <w:lang w:val="en-GB"/>
          <w:rPrChange w:id="241" w:author="Isaac Besora" w:date="2015-09-29T17:4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Enter </w:t>
      </w:r>
      <w:proofErr w:type="spellStart"/>
      <w:r w:rsidRPr="00BA711D">
        <w:rPr>
          <w:rFonts w:cs="Arial"/>
          <w:sz w:val="20"/>
          <w:szCs w:val="20"/>
          <w:lang w:val="en-GB"/>
          <w:rPrChange w:id="242" w:author="Isaac Besora" w:date="2015-09-29T17:4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IASTracker</w:t>
      </w:r>
      <w:proofErr w:type="spellEnd"/>
      <w:r w:rsidRPr="00BA711D">
        <w:rPr>
          <w:rFonts w:cs="Arial"/>
          <w:sz w:val="20"/>
          <w:szCs w:val="20"/>
          <w:lang w:val="en-GB"/>
          <w:rPrChange w:id="243" w:author="Isaac Besora" w:date="2015-09-29T17:4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geoportal </w:t>
      </w:r>
      <w:r w:rsidR="00A07220" w:rsidRPr="00BA711D">
        <w:rPr>
          <w:rFonts w:cs="Arial"/>
          <w:sz w:val="20"/>
          <w:szCs w:val="20"/>
          <w:lang w:val="en-GB"/>
          <w:rPrChange w:id="244" w:author="Isaac Besora" w:date="2015-09-29T17:43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with an administrator user</w:t>
      </w:r>
    </w:p>
    <w:p w14:paraId="6A72C5F2" w14:textId="77777777" w:rsidR="00BA711D" w:rsidRPr="00210C9B" w:rsidRDefault="00BA711D" w:rsidP="002C2A78">
      <w:pPr>
        <w:pStyle w:val="ListParagraph"/>
        <w:numPr>
          <w:ilvl w:val="0"/>
          <w:numId w:val="44"/>
        </w:numPr>
        <w:jc w:val="both"/>
        <w:rPr>
          <w:rFonts w:cs="Arial"/>
          <w:sz w:val="20"/>
          <w:szCs w:val="20"/>
          <w:highlight w:val="yellow"/>
          <w:lang w:val="en-GB"/>
        </w:rPr>
      </w:pPr>
      <w:ins w:id="245" w:author="Isaac Besora" w:date="2015-09-29T17:42:00Z">
        <w:r w:rsidRPr="00BA711D">
          <w:rPr>
            <w:rFonts w:cs="Arial"/>
            <w:sz w:val="20"/>
            <w:szCs w:val="20"/>
            <w:lang w:val="en-GB"/>
            <w:rPrChange w:id="246" w:author="Isaac Besora" w:date="2015-09-29T17:4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 xml:space="preserve">Go to the administration panel (Move the cursor above your username and select </w:t>
        </w:r>
      </w:ins>
      <w:ins w:id="247" w:author="Isaac Besora" w:date="2015-09-29T17:43:00Z">
        <w:r w:rsidRPr="00BA711D">
          <w:rPr>
            <w:rFonts w:cs="Arial"/>
            <w:sz w:val="20"/>
            <w:szCs w:val="20"/>
            <w:lang w:val="en-GB"/>
            <w:rPrChange w:id="248" w:author="Isaac Besora" w:date="2015-09-29T17:4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“</w:t>
        </w:r>
      </w:ins>
      <w:ins w:id="249" w:author="Isaac Besora" w:date="2015-09-29T17:42:00Z">
        <w:r w:rsidRPr="00BA711D">
          <w:rPr>
            <w:rFonts w:cs="Arial"/>
            <w:sz w:val="20"/>
            <w:szCs w:val="20"/>
            <w:lang w:val="en-GB"/>
            <w:rPrChange w:id="250" w:author="Isaac Besora" w:date="2015-09-29T17:4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Administration</w:t>
        </w:r>
      </w:ins>
      <w:ins w:id="251" w:author="Isaac Besora" w:date="2015-09-29T17:43:00Z">
        <w:r w:rsidRPr="00BA711D">
          <w:rPr>
            <w:rFonts w:cs="Arial"/>
            <w:sz w:val="20"/>
            <w:szCs w:val="20"/>
            <w:lang w:val="en-GB"/>
            <w:rPrChange w:id="252" w:author="Isaac Besora" w:date="2015-09-29T17:4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>”</w:t>
        </w:r>
      </w:ins>
      <w:ins w:id="253" w:author="Isaac Besora" w:date="2015-09-29T17:42:00Z">
        <w:r w:rsidRPr="00BA711D">
          <w:rPr>
            <w:rFonts w:cs="Arial"/>
            <w:sz w:val="20"/>
            <w:szCs w:val="20"/>
            <w:lang w:val="en-GB"/>
            <w:rPrChange w:id="254" w:author="Isaac Besora" w:date="2015-09-29T17:43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t xml:space="preserve"> from the menu)</w:t>
        </w:r>
      </w:ins>
    </w:p>
    <w:p w14:paraId="5020B6C5" w14:textId="77777777" w:rsidR="002C2A78" w:rsidRPr="00BA711D" w:rsidRDefault="002C2A78" w:rsidP="002C2A78">
      <w:pPr>
        <w:pStyle w:val="ListParagraph"/>
        <w:numPr>
          <w:ilvl w:val="0"/>
          <w:numId w:val="44"/>
        </w:numPr>
        <w:jc w:val="both"/>
        <w:rPr>
          <w:rFonts w:cs="Arial"/>
          <w:sz w:val="20"/>
          <w:szCs w:val="20"/>
          <w:lang w:val="en-GB"/>
          <w:rPrChange w:id="255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sz w:val="20"/>
          <w:szCs w:val="20"/>
          <w:lang w:val="en-GB"/>
          <w:rPrChange w:id="256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Select IAS </w:t>
      </w:r>
      <w:r w:rsidR="00A07220" w:rsidRPr="00BA711D">
        <w:rPr>
          <w:rFonts w:cs="Arial"/>
          <w:sz w:val="20"/>
          <w:szCs w:val="20"/>
          <w:lang w:val="en-GB"/>
          <w:rPrChange w:id="257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form</w:t>
      </w:r>
    </w:p>
    <w:p w14:paraId="121085F3" w14:textId="77777777" w:rsidR="002C2A78" w:rsidRPr="00210C9B" w:rsidRDefault="00A07220" w:rsidP="002C2A78">
      <w:pPr>
        <w:pStyle w:val="ListParagraph"/>
        <w:jc w:val="both"/>
        <w:rPr>
          <w:rFonts w:cs="Arial"/>
          <w:sz w:val="20"/>
          <w:szCs w:val="20"/>
          <w:highlight w:val="yellow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1EEF81B6" w14:textId="77777777" w:rsidR="002C2A78" w:rsidRPr="00BA711D" w:rsidRDefault="00A07220" w:rsidP="002C2A78">
      <w:pPr>
        <w:pStyle w:val="ListParagraph"/>
        <w:numPr>
          <w:ilvl w:val="0"/>
          <w:numId w:val="44"/>
        </w:numPr>
        <w:jc w:val="both"/>
        <w:rPr>
          <w:rFonts w:cs="Arial"/>
          <w:sz w:val="20"/>
          <w:szCs w:val="20"/>
          <w:lang w:val="en-GB"/>
          <w:rPrChange w:id="258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sz w:val="20"/>
          <w:szCs w:val="20"/>
          <w:lang w:val="en-GB"/>
          <w:rPrChange w:id="259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Click on Add</w:t>
      </w:r>
      <w:r w:rsidR="002C2A78" w:rsidRPr="00BA711D">
        <w:rPr>
          <w:rFonts w:cs="Arial"/>
          <w:sz w:val="20"/>
          <w:szCs w:val="20"/>
          <w:lang w:val="en-GB"/>
          <w:rPrChange w:id="260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new IAS and enter the scientific name </w:t>
      </w:r>
    </w:p>
    <w:p w14:paraId="654FF310" w14:textId="77777777" w:rsidR="002C2A78" w:rsidRDefault="00A07220" w:rsidP="002C2A78">
      <w:pPr>
        <w:pStyle w:val="ListParagraph"/>
        <w:numPr>
          <w:ilvl w:val="0"/>
          <w:numId w:val="44"/>
        </w:numPr>
        <w:jc w:val="both"/>
        <w:rPr>
          <w:rFonts w:cs="Arial"/>
          <w:sz w:val="20"/>
          <w:szCs w:val="20"/>
          <w:highlight w:val="yellow"/>
          <w:lang w:val="en-GB"/>
        </w:rPr>
      </w:pPr>
      <w:r w:rsidRPr="00BA711D">
        <w:rPr>
          <w:rFonts w:cs="Arial"/>
          <w:sz w:val="20"/>
          <w:szCs w:val="20"/>
          <w:lang w:val="en-GB"/>
          <w:rPrChange w:id="261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lastRenderedPageBreak/>
        <w:t xml:space="preserve">Select descriptions </w:t>
      </w:r>
      <w:proofErr w:type="spellStart"/>
      <w:r w:rsidRPr="00BA711D">
        <w:rPr>
          <w:rFonts w:cs="Arial"/>
          <w:sz w:val="20"/>
          <w:szCs w:val="20"/>
          <w:lang w:val="en-GB"/>
          <w:rPrChange w:id="262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subform</w:t>
      </w:r>
      <w:proofErr w:type="spellEnd"/>
      <w:r w:rsidRPr="00BA711D">
        <w:rPr>
          <w:rFonts w:cs="Arial"/>
          <w:sz w:val="20"/>
          <w:szCs w:val="20"/>
          <w:lang w:val="en-GB"/>
          <w:rPrChange w:id="263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and </w:t>
      </w:r>
      <w:r w:rsidR="002C2A78" w:rsidRPr="00BA711D">
        <w:rPr>
          <w:rFonts w:cs="Arial"/>
          <w:sz w:val="20"/>
          <w:szCs w:val="20"/>
          <w:lang w:val="en-GB"/>
          <w:rPrChange w:id="264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add new common names and descriptions by language</w:t>
      </w:r>
    </w:p>
    <w:p w14:paraId="472CA5BF" w14:textId="77777777" w:rsidR="00A07220" w:rsidRPr="00A07220" w:rsidRDefault="00A07220" w:rsidP="00A07220">
      <w:pPr>
        <w:pStyle w:val="ListParagraph"/>
        <w:jc w:val="both"/>
        <w:rPr>
          <w:rFonts w:cs="Arial"/>
          <w:sz w:val="20"/>
          <w:szCs w:val="20"/>
          <w:highlight w:val="yellow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16DF70AC" w14:textId="77777777" w:rsidR="002C2A78" w:rsidRPr="00BA711D" w:rsidRDefault="002C2A78" w:rsidP="002C2A78">
      <w:pPr>
        <w:pStyle w:val="ListParagraph"/>
        <w:numPr>
          <w:ilvl w:val="0"/>
          <w:numId w:val="44"/>
        </w:numPr>
        <w:jc w:val="both"/>
        <w:rPr>
          <w:rFonts w:cs="Arial"/>
          <w:sz w:val="20"/>
          <w:szCs w:val="20"/>
          <w:lang w:val="en-GB"/>
          <w:rPrChange w:id="265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sz w:val="20"/>
          <w:szCs w:val="20"/>
          <w:lang w:val="en-GB"/>
          <w:rPrChange w:id="266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Select images form and drag and drop images. Then end filling table values</w:t>
      </w:r>
    </w:p>
    <w:p w14:paraId="14F239A0" w14:textId="77777777" w:rsidR="00A07220" w:rsidRPr="00210C9B" w:rsidRDefault="00A07220" w:rsidP="00A07220">
      <w:pPr>
        <w:pStyle w:val="ListParagraph"/>
        <w:jc w:val="both"/>
        <w:rPr>
          <w:rFonts w:cs="Arial"/>
          <w:sz w:val="20"/>
          <w:szCs w:val="20"/>
          <w:highlight w:val="yellow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2B995903" w14:textId="77777777" w:rsidR="002C2A78" w:rsidRPr="00BA711D" w:rsidRDefault="002C2A78" w:rsidP="002C2A78">
      <w:pPr>
        <w:pStyle w:val="ListParagraph"/>
        <w:numPr>
          <w:ilvl w:val="0"/>
          <w:numId w:val="44"/>
        </w:numPr>
        <w:jc w:val="both"/>
        <w:rPr>
          <w:rFonts w:cs="Arial"/>
          <w:sz w:val="20"/>
          <w:szCs w:val="20"/>
          <w:lang w:val="en-GB"/>
          <w:rPrChange w:id="267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sz w:val="20"/>
          <w:szCs w:val="20"/>
          <w:lang w:val="en-GB"/>
          <w:rPrChange w:id="268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Select regions form and mark in which regions will be attached the IAS.</w:t>
      </w:r>
    </w:p>
    <w:p w14:paraId="34F8902C" w14:textId="77777777" w:rsidR="00A07220" w:rsidRPr="00210C9B" w:rsidRDefault="00A07220" w:rsidP="00A07220">
      <w:pPr>
        <w:pStyle w:val="ListParagraph"/>
        <w:jc w:val="both"/>
        <w:rPr>
          <w:rFonts w:cs="Arial"/>
          <w:sz w:val="20"/>
          <w:szCs w:val="20"/>
          <w:highlight w:val="yellow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3EBFB7C9" w14:textId="77777777" w:rsidR="002C2A78" w:rsidRPr="00BA711D" w:rsidRDefault="002C2A78" w:rsidP="002C2A78">
      <w:pPr>
        <w:pStyle w:val="ListParagraph"/>
        <w:numPr>
          <w:ilvl w:val="0"/>
          <w:numId w:val="44"/>
        </w:numPr>
        <w:jc w:val="both"/>
        <w:rPr>
          <w:rFonts w:cs="Arial"/>
          <w:sz w:val="20"/>
          <w:szCs w:val="20"/>
          <w:lang w:val="en-GB"/>
          <w:rPrChange w:id="269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sz w:val="20"/>
          <w:szCs w:val="20"/>
          <w:lang w:val="en-GB"/>
          <w:rPrChange w:id="270" w:author="Isaac Besora" w:date="2015-09-29T17:44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Select validator form and mark which validators will be able to validate these IAS observations.</w:t>
      </w:r>
    </w:p>
    <w:p w14:paraId="5BFA5EA7" w14:textId="77777777" w:rsidR="002C2A78" w:rsidRPr="00210C9B" w:rsidRDefault="00A07220" w:rsidP="00A07220">
      <w:pPr>
        <w:ind w:firstLine="708"/>
        <w:jc w:val="both"/>
        <w:rPr>
          <w:rFonts w:cs="Arial"/>
          <w:sz w:val="20"/>
          <w:szCs w:val="20"/>
          <w:highlight w:val="yellow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2F0E1532" w14:textId="77777777" w:rsidR="00A07220" w:rsidRDefault="00A07220" w:rsidP="002C2A78">
      <w:pPr>
        <w:jc w:val="both"/>
        <w:rPr>
          <w:rFonts w:cs="Arial"/>
          <w:sz w:val="20"/>
          <w:szCs w:val="20"/>
          <w:lang w:val="en-GB"/>
        </w:rPr>
      </w:pPr>
    </w:p>
    <w:p w14:paraId="4A4FE18D" w14:textId="77777777" w:rsidR="002C2A78" w:rsidRDefault="00A07220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If it’s necessary to detach an IAS it can be </w:t>
      </w:r>
      <w:r w:rsidR="00510498">
        <w:rPr>
          <w:rFonts w:cs="Arial"/>
          <w:sz w:val="20"/>
          <w:szCs w:val="20"/>
          <w:lang w:val="en-GB"/>
        </w:rPr>
        <w:t>done</w:t>
      </w:r>
      <w:r>
        <w:rPr>
          <w:rFonts w:cs="Arial"/>
          <w:sz w:val="20"/>
          <w:szCs w:val="20"/>
          <w:lang w:val="en-GB"/>
        </w:rPr>
        <w:t xml:space="preserve"> entering an administrator user </w:t>
      </w:r>
      <w:r w:rsidR="00510498">
        <w:rPr>
          <w:rFonts w:cs="Arial"/>
          <w:sz w:val="20"/>
          <w:szCs w:val="20"/>
          <w:lang w:val="en-GB"/>
        </w:rPr>
        <w:t xml:space="preserve">and using the delete option. This option doesn’t delete the IAS from the database, it update </w:t>
      </w:r>
      <w:proofErr w:type="spellStart"/>
      <w:r w:rsidR="00510498" w:rsidRPr="00510498">
        <w:rPr>
          <w:rFonts w:ascii="Times New Roman" w:hAnsi="Times New Roman" w:cs="Times New Roman"/>
          <w:i/>
          <w:sz w:val="22"/>
          <w:szCs w:val="22"/>
          <w:lang w:val="en-GB"/>
        </w:rPr>
        <w:t>delete_at</w:t>
      </w:r>
      <w:proofErr w:type="spellEnd"/>
      <w:r w:rsidR="00510498">
        <w:rPr>
          <w:rFonts w:cs="Arial"/>
          <w:sz w:val="20"/>
          <w:szCs w:val="20"/>
          <w:lang w:val="en-GB"/>
        </w:rPr>
        <w:t xml:space="preserve"> field.</w:t>
      </w:r>
    </w:p>
    <w:p w14:paraId="758CB583" w14:textId="77777777" w:rsidR="00510498" w:rsidRDefault="00510498" w:rsidP="002C2A78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271" w:name="_Toc431134887"/>
    </w:p>
    <w:p w14:paraId="321C53E2" w14:textId="77777777" w:rsidR="002C2A78" w:rsidRPr="001D4F6B" w:rsidRDefault="00510498" w:rsidP="002C2A78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272" w:name="_Toc431259995"/>
      <w:r>
        <w:rPr>
          <w:rFonts w:cs="Arial"/>
          <w:sz w:val="20"/>
          <w:szCs w:val="20"/>
          <w:lang w:val="en-GB"/>
        </w:rPr>
        <w:t>3</w:t>
      </w:r>
      <w:r w:rsidR="002C2A78" w:rsidRPr="001D4F6B">
        <w:rPr>
          <w:rFonts w:cs="Arial"/>
          <w:sz w:val="20"/>
          <w:szCs w:val="20"/>
          <w:lang w:val="en-GB"/>
        </w:rPr>
        <w:t>.</w:t>
      </w:r>
      <w:r>
        <w:rPr>
          <w:rFonts w:cs="Arial"/>
          <w:sz w:val="20"/>
          <w:szCs w:val="20"/>
          <w:lang w:val="en-GB"/>
        </w:rPr>
        <w:t>2</w:t>
      </w:r>
      <w:r w:rsidR="002C2A78" w:rsidRPr="001D4F6B">
        <w:rPr>
          <w:rFonts w:cs="Arial"/>
          <w:sz w:val="20"/>
          <w:szCs w:val="20"/>
          <w:lang w:val="en-GB"/>
        </w:rPr>
        <w:t xml:space="preserve"> </w:t>
      </w:r>
      <w:r>
        <w:rPr>
          <w:rFonts w:cs="Arial"/>
          <w:sz w:val="20"/>
          <w:szCs w:val="20"/>
          <w:lang w:val="en-GB"/>
        </w:rPr>
        <w:t xml:space="preserve">ADD AN IAS </w:t>
      </w:r>
      <w:r w:rsidR="002C2A78">
        <w:rPr>
          <w:rFonts w:cs="Arial"/>
          <w:sz w:val="20"/>
          <w:szCs w:val="20"/>
          <w:lang w:val="en-GB"/>
        </w:rPr>
        <w:t>AREA</w:t>
      </w:r>
      <w:bookmarkEnd w:id="271"/>
      <w:bookmarkEnd w:id="272"/>
    </w:p>
    <w:p w14:paraId="03CAD128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16C6AD05" w14:textId="77777777" w:rsidR="00510498" w:rsidRDefault="00510498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An IAS Area can be a polygon, representing a country, a region, a city, a natural park, etc. IAS species are attached to these areas to enable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App to provide a specific list of IAS depending on the user is located.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App when launched gets the user location and then </w:t>
      </w:r>
      <w:r w:rsidR="00DD4C0A">
        <w:rPr>
          <w:rFonts w:cs="Arial"/>
          <w:sz w:val="20"/>
          <w:szCs w:val="20"/>
          <w:lang w:val="en-GB"/>
        </w:rPr>
        <w:t>searches</w:t>
      </w:r>
      <w:r>
        <w:rPr>
          <w:rFonts w:cs="Arial"/>
          <w:sz w:val="20"/>
          <w:szCs w:val="20"/>
          <w:lang w:val="en-GB"/>
        </w:rPr>
        <w:t xml:space="preserve"> the areas that intersect with this location. All species attached to these areas are shown in the </w:t>
      </w:r>
      <w:r w:rsidR="00DD4C0A">
        <w:rPr>
          <w:rFonts w:cs="Arial"/>
          <w:sz w:val="20"/>
          <w:szCs w:val="20"/>
          <w:lang w:val="en-GB"/>
        </w:rPr>
        <w:t>IAS list screen.</w:t>
      </w:r>
    </w:p>
    <w:p w14:paraId="5EE86937" w14:textId="77777777" w:rsidR="00DD4C0A" w:rsidRDefault="00DD4C0A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Different areas can overlap, e.g. there is an initial area for Catalonia, this area has attached widespread IAS; and there is an area located at Ebro Delta (in Catalonia) which has attached only </w:t>
      </w:r>
      <w:r w:rsidR="005A4E1B">
        <w:rPr>
          <w:rFonts w:cs="Arial"/>
          <w:sz w:val="20"/>
          <w:szCs w:val="20"/>
          <w:lang w:val="en-GB"/>
        </w:rPr>
        <w:t xml:space="preserve">one </w:t>
      </w:r>
      <w:r>
        <w:rPr>
          <w:rFonts w:cs="Arial"/>
          <w:sz w:val="20"/>
          <w:szCs w:val="20"/>
          <w:lang w:val="en-GB"/>
        </w:rPr>
        <w:t>specie</w:t>
      </w:r>
      <w:r w:rsidR="005A4E1B">
        <w:rPr>
          <w:rFonts w:cs="Arial"/>
          <w:sz w:val="20"/>
          <w:szCs w:val="20"/>
          <w:lang w:val="en-GB"/>
        </w:rPr>
        <w:t>s</w:t>
      </w:r>
      <w:r>
        <w:rPr>
          <w:rFonts w:cs="Arial"/>
          <w:sz w:val="20"/>
          <w:szCs w:val="20"/>
          <w:lang w:val="en-GB"/>
        </w:rPr>
        <w:t>, the apple snail. Someone using the App in Ebro Delta will see the apple snail in the list of IAS</w:t>
      </w:r>
      <w:r w:rsidR="005A4E1B">
        <w:rPr>
          <w:rFonts w:cs="Arial"/>
          <w:sz w:val="20"/>
          <w:szCs w:val="20"/>
          <w:lang w:val="en-GB"/>
        </w:rPr>
        <w:t xml:space="preserve"> and also the Catalonia Area IAS; if </w:t>
      </w:r>
      <w:r>
        <w:rPr>
          <w:rFonts w:cs="Arial"/>
          <w:sz w:val="20"/>
          <w:szCs w:val="20"/>
          <w:lang w:val="en-GB"/>
        </w:rPr>
        <w:t xml:space="preserve">they move outside this area, </w:t>
      </w:r>
      <w:r w:rsidR="005A4E1B">
        <w:rPr>
          <w:rFonts w:cs="Arial"/>
          <w:sz w:val="20"/>
          <w:szCs w:val="20"/>
          <w:lang w:val="en-GB"/>
        </w:rPr>
        <w:t>the apple snail will not be shown in the list</w:t>
      </w:r>
      <w:r>
        <w:rPr>
          <w:rFonts w:cs="Arial"/>
          <w:sz w:val="20"/>
          <w:szCs w:val="20"/>
          <w:lang w:val="en-GB"/>
        </w:rPr>
        <w:t>.</w:t>
      </w:r>
    </w:p>
    <w:p w14:paraId="15193900" w14:textId="77777777" w:rsidR="00F260A0" w:rsidRDefault="005A4E1B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Nevertheless, the user can always make an IAS observation of an IAS that is not attached to their location; they can use</w:t>
      </w:r>
      <w:del w:id="273" w:author="Isaac Besora" w:date="2015-09-29T17:45:00Z">
        <w:r w:rsidDel="00BA711D">
          <w:rPr>
            <w:rFonts w:cs="Arial"/>
            <w:sz w:val="20"/>
            <w:szCs w:val="20"/>
            <w:lang w:val="en-GB"/>
          </w:rPr>
          <w:delText>r</w:delText>
        </w:r>
      </w:del>
      <w:r>
        <w:rPr>
          <w:rFonts w:cs="Arial"/>
          <w:sz w:val="20"/>
          <w:szCs w:val="20"/>
          <w:lang w:val="en-GB"/>
        </w:rPr>
        <w:t xml:space="preserve"> a shortcut querying IAS by taxa. That option has been left open, because of the nature of IAS, their distribution evolves continuously and this flexibility cannot be restricted by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App. Any restriction will </w:t>
      </w:r>
      <w:r w:rsidR="00F260A0">
        <w:rPr>
          <w:rFonts w:cs="Arial"/>
          <w:sz w:val="20"/>
          <w:szCs w:val="20"/>
          <w:lang w:val="en-GB"/>
        </w:rPr>
        <w:t>stop</w:t>
      </w:r>
      <w:r>
        <w:rPr>
          <w:rFonts w:cs="Arial"/>
          <w:sz w:val="20"/>
          <w:szCs w:val="20"/>
          <w:lang w:val="en-GB"/>
        </w:rPr>
        <w:t xml:space="preserve"> </w:t>
      </w:r>
      <w:r w:rsidR="00F260A0">
        <w:rPr>
          <w:rFonts w:cs="Arial"/>
          <w:sz w:val="20"/>
          <w:szCs w:val="20"/>
          <w:lang w:val="en-GB"/>
        </w:rPr>
        <w:t>detecting</w:t>
      </w:r>
      <w:r>
        <w:rPr>
          <w:rFonts w:cs="Arial"/>
          <w:sz w:val="20"/>
          <w:szCs w:val="20"/>
          <w:lang w:val="en-GB"/>
        </w:rPr>
        <w:t xml:space="preserve"> changes in AIS distribution</w:t>
      </w:r>
      <w:r w:rsidR="00F260A0">
        <w:rPr>
          <w:rFonts w:cs="Arial"/>
          <w:sz w:val="20"/>
          <w:szCs w:val="20"/>
          <w:lang w:val="en-GB"/>
        </w:rPr>
        <w:t xml:space="preserve">, and this is opposite of the goals of </w:t>
      </w:r>
      <w:proofErr w:type="spellStart"/>
      <w:r w:rsidR="00F260A0">
        <w:rPr>
          <w:rFonts w:cs="Arial"/>
          <w:sz w:val="20"/>
          <w:szCs w:val="20"/>
          <w:lang w:val="en-GB"/>
        </w:rPr>
        <w:t>IASTracker</w:t>
      </w:r>
      <w:proofErr w:type="spellEnd"/>
      <w:r w:rsidR="00F260A0">
        <w:rPr>
          <w:rFonts w:cs="Arial"/>
          <w:sz w:val="20"/>
          <w:szCs w:val="20"/>
          <w:lang w:val="en-GB"/>
        </w:rPr>
        <w:t xml:space="preserve"> project</w:t>
      </w:r>
      <w:r>
        <w:rPr>
          <w:rFonts w:cs="Arial"/>
          <w:sz w:val="20"/>
          <w:szCs w:val="20"/>
          <w:lang w:val="en-GB"/>
        </w:rPr>
        <w:t>.</w:t>
      </w:r>
    </w:p>
    <w:p w14:paraId="03AC7C8F" w14:textId="77777777" w:rsidR="00DD4C0A" w:rsidRDefault="00DD4C0A" w:rsidP="002C2A78">
      <w:pPr>
        <w:jc w:val="both"/>
        <w:rPr>
          <w:rFonts w:cs="Arial"/>
          <w:sz w:val="20"/>
          <w:szCs w:val="20"/>
          <w:lang w:val="en-GB"/>
        </w:rPr>
      </w:pPr>
    </w:p>
    <w:p w14:paraId="0B333F56" w14:textId="77777777" w:rsidR="00DD4C0A" w:rsidRPr="005C1D49" w:rsidRDefault="00DD4C0A" w:rsidP="00DD4C0A">
      <w:pPr>
        <w:jc w:val="both"/>
        <w:rPr>
          <w:rFonts w:cs="Arial"/>
          <w:i/>
          <w:sz w:val="20"/>
          <w:szCs w:val="20"/>
          <w:lang w:val="en-GB"/>
        </w:rPr>
      </w:pPr>
      <w:r w:rsidRPr="005C1D49">
        <w:rPr>
          <w:rFonts w:cs="Arial"/>
          <w:i/>
          <w:sz w:val="20"/>
          <w:szCs w:val="20"/>
          <w:lang w:val="en-GB"/>
        </w:rPr>
        <w:t>PREVIOUS STEPS</w:t>
      </w:r>
    </w:p>
    <w:p w14:paraId="4811815C" w14:textId="77777777" w:rsidR="00DD4C0A" w:rsidRDefault="00DD4C0A" w:rsidP="002C2A78">
      <w:pPr>
        <w:jc w:val="both"/>
        <w:rPr>
          <w:rFonts w:cs="Arial"/>
          <w:sz w:val="20"/>
          <w:szCs w:val="20"/>
          <w:lang w:val="en-GB"/>
        </w:rPr>
      </w:pPr>
    </w:p>
    <w:p w14:paraId="629C8C53" w14:textId="77777777" w:rsidR="00F260A0" w:rsidRDefault="00F260A0" w:rsidP="00F260A0">
      <w:pPr>
        <w:pStyle w:val="ListParagraph"/>
        <w:numPr>
          <w:ilvl w:val="0"/>
          <w:numId w:val="46"/>
        </w:numPr>
        <w:jc w:val="both"/>
        <w:rPr>
          <w:rFonts w:cs="Arial"/>
          <w:sz w:val="20"/>
          <w:szCs w:val="20"/>
          <w:lang w:val="en-GB"/>
        </w:rPr>
      </w:pPr>
      <w:r w:rsidRPr="00F260A0">
        <w:rPr>
          <w:rFonts w:cs="Arial"/>
          <w:sz w:val="20"/>
          <w:szCs w:val="20"/>
          <w:lang w:val="en-GB"/>
        </w:rPr>
        <w:t>It’s necessary to use GIS software (</w:t>
      </w:r>
      <w:r w:rsidR="005340A4">
        <w:rPr>
          <w:rFonts w:cs="Arial"/>
          <w:sz w:val="20"/>
          <w:szCs w:val="20"/>
          <w:lang w:val="en-GB"/>
        </w:rPr>
        <w:t>e.g.</w:t>
      </w:r>
      <w:r w:rsidRPr="00F260A0">
        <w:rPr>
          <w:rFonts w:cs="Arial"/>
          <w:sz w:val="20"/>
          <w:szCs w:val="20"/>
          <w:lang w:val="en-GB"/>
        </w:rPr>
        <w:t xml:space="preserve"> Quantum QGIS) to create or import a layer with the geometry of the area. </w:t>
      </w:r>
    </w:p>
    <w:p w14:paraId="2AC02731" w14:textId="77777777" w:rsidR="00F260A0" w:rsidRPr="00F260A0" w:rsidRDefault="00F260A0" w:rsidP="00F260A0">
      <w:pPr>
        <w:pStyle w:val="ListParagraph"/>
        <w:jc w:val="both"/>
        <w:rPr>
          <w:rFonts w:cs="Arial"/>
          <w:sz w:val="20"/>
          <w:szCs w:val="20"/>
          <w:lang w:val="en-GB"/>
        </w:rPr>
      </w:pPr>
    </w:p>
    <w:p w14:paraId="28AC50E1" w14:textId="77777777" w:rsidR="00F260A0" w:rsidRDefault="00F260A0" w:rsidP="002C2A78">
      <w:pPr>
        <w:jc w:val="both"/>
        <w:rPr>
          <w:rFonts w:cs="Arial"/>
          <w:i/>
          <w:sz w:val="20"/>
          <w:szCs w:val="20"/>
          <w:lang w:val="en-GB"/>
        </w:rPr>
      </w:pPr>
      <w:r w:rsidRPr="00A73201">
        <w:rPr>
          <w:rFonts w:cs="Arial"/>
          <w:i/>
          <w:sz w:val="20"/>
          <w:szCs w:val="20"/>
          <w:lang w:val="en-GB"/>
        </w:rPr>
        <w:t>USING QGIS TO ADD A NEW AREA</w:t>
      </w:r>
    </w:p>
    <w:p w14:paraId="75A7858D" w14:textId="77777777" w:rsidR="002F6D71" w:rsidRPr="00A73201" w:rsidRDefault="002F6D71" w:rsidP="002C2A78">
      <w:pPr>
        <w:jc w:val="both"/>
        <w:rPr>
          <w:rFonts w:cs="Arial"/>
          <w:i/>
          <w:sz w:val="20"/>
          <w:szCs w:val="20"/>
          <w:lang w:val="en-GB"/>
        </w:rPr>
      </w:pPr>
    </w:p>
    <w:p w14:paraId="36BB6CCE" w14:textId="77777777" w:rsidR="00F260A0" w:rsidRDefault="00F260A0" w:rsidP="00F260A0">
      <w:pPr>
        <w:pStyle w:val="ListParagraph"/>
        <w:numPr>
          <w:ilvl w:val="0"/>
          <w:numId w:val="4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Launch QGIS and open a </w:t>
      </w:r>
      <w:proofErr w:type="spellStart"/>
      <w:proofErr w:type="gramStart"/>
      <w:r>
        <w:rPr>
          <w:rFonts w:cs="Arial"/>
          <w:sz w:val="20"/>
          <w:szCs w:val="20"/>
          <w:lang w:val="en-GB"/>
        </w:rPr>
        <w:t>postgis</w:t>
      </w:r>
      <w:proofErr w:type="spellEnd"/>
      <w:proofErr w:type="gramEnd"/>
      <w:r>
        <w:rPr>
          <w:rFonts w:cs="Arial"/>
          <w:sz w:val="20"/>
          <w:szCs w:val="20"/>
          <w:lang w:val="en-GB"/>
        </w:rPr>
        <w:t xml:space="preserve"> connection to </w:t>
      </w:r>
      <w:proofErr w:type="spellStart"/>
      <w:r>
        <w:rPr>
          <w:rFonts w:cs="Arial"/>
          <w:sz w:val="20"/>
          <w:szCs w:val="20"/>
          <w:lang w:val="en-GB"/>
        </w:rPr>
        <w:t>IASTrac</w:t>
      </w:r>
      <w:r w:rsidR="00A73201">
        <w:rPr>
          <w:rFonts w:cs="Arial"/>
          <w:sz w:val="20"/>
          <w:szCs w:val="20"/>
          <w:lang w:val="en-GB"/>
        </w:rPr>
        <w:t>ker</w:t>
      </w:r>
      <w:proofErr w:type="spellEnd"/>
      <w:r w:rsidR="00A73201">
        <w:rPr>
          <w:rFonts w:cs="Arial"/>
          <w:sz w:val="20"/>
          <w:szCs w:val="20"/>
          <w:lang w:val="en-GB"/>
        </w:rPr>
        <w:t xml:space="preserve"> database, administrator permissions are required.</w:t>
      </w:r>
    </w:p>
    <w:p w14:paraId="4F49FAF8" w14:textId="77777777" w:rsidR="00A73201" w:rsidRDefault="00A73201" w:rsidP="00F260A0">
      <w:pPr>
        <w:pStyle w:val="ListParagraph"/>
        <w:numPr>
          <w:ilvl w:val="0"/>
          <w:numId w:val="4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Add Areas layer from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database</w:t>
      </w:r>
    </w:p>
    <w:p w14:paraId="642DD7A7" w14:textId="77777777" w:rsidR="00A73201" w:rsidRDefault="00A73201" w:rsidP="00F260A0">
      <w:pPr>
        <w:pStyle w:val="ListParagraph"/>
        <w:numPr>
          <w:ilvl w:val="0"/>
          <w:numId w:val="4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lastRenderedPageBreak/>
        <w:t>Add the layer containing the new area (source layer)</w:t>
      </w:r>
    </w:p>
    <w:p w14:paraId="4DB72085" w14:textId="77777777" w:rsidR="00F260A0" w:rsidRDefault="00A73201" w:rsidP="00F260A0">
      <w:pPr>
        <w:pStyle w:val="ListParagraph"/>
        <w:numPr>
          <w:ilvl w:val="0"/>
          <w:numId w:val="4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Select Areas layer and </w:t>
      </w:r>
      <w:r w:rsidRPr="00A73201">
        <w:rPr>
          <w:rFonts w:cs="Arial"/>
          <w:i/>
          <w:sz w:val="20"/>
          <w:szCs w:val="20"/>
          <w:lang w:val="en-GB"/>
        </w:rPr>
        <w:t>Toggle editing</w:t>
      </w:r>
      <w:r>
        <w:rPr>
          <w:rFonts w:cs="Arial"/>
          <w:i/>
          <w:sz w:val="20"/>
          <w:szCs w:val="20"/>
          <w:lang w:val="en-GB"/>
        </w:rPr>
        <w:t>.</w:t>
      </w:r>
    </w:p>
    <w:p w14:paraId="05677C04" w14:textId="77777777" w:rsidR="00A73201" w:rsidRDefault="00A73201" w:rsidP="00F260A0">
      <w:pPr>
        <w:pStyle w:val="ListParagraph"/>
        <w:numPr>
          <w:ilvl w:val="0"/>
          <w:numId w:val="4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Select the new area in the source layer and paste it in the Areas layer.</w:t>
      </w:r>
    </w:p>
    <w:p w14:paraId="6E0D55EE" w14:textId="77777777" w:rsidR="00A73201" w:rsidRPr="00BA711D" w:rsidRDefault="00A73201" w:rsidP="00F260A0">
      <w:pPr>
        <w:pStyle w:val="ListParagraph"/>
        <w:numPr>
          <w:ilvl w:val="0"/>
          <w:numId w:val="46"/>
        </w:numPr>
        <w:jc w:val="both"/>
        <w:rPr>
          <w:rFonts w:cs="Arial"/>
          <w:sz w:val="20"/>
          <w:szCs w:val="20"/>
          <w:highlight w:val="red"/>
          <w:lang w:val="en-GB"/>
          <w:rPrChange w:id="274" w:author="Isaac Besora" w:date="2015-09-29T17:46:00Z">
            <w:rPr>
              <w:rFonts w:cs="Arial"/>
              <w:sz w:val="20"/>
              <w:szCs w:val="20"/>
              <w:lang w:val="en-GB"/>
            </w:rPr>
          </w:rPrChange>
        </w:rPr>
      </w:pPr>
      <w:commentRangeStart w:id="275"/>
      <w:r w:rsidRPr="00BA711D">
        <w:rPr>
          <w:rFonts w:cs="Arial"/>
          <w:sz w:val="20"/>
          <w:szCs w:val="20"/>
          <w:highlight w:val="red"/>
          <w:lang w:val="en-GB"/>
          <w:rPrChange w:id="276" w:author="Isaac Besora" w:date="2015-09-29T17:46:00Z">
            <w:rPr>
              <w:rFonts w:cs="Arial"/>
              <w:sz w:val="20"/>
              <w:szCs w:val="20"/>
              <w:lang w:val="en-GB"/>
            </w:rPr>
          </w:rPrChange>
        </w:rPr>
        <w:t xml:space="preserve">Open Areas layer and </w:t>
      </w:r>
      <w:commentRangeStart w:id="277"/>
      <w:r w:rsidRPr="00BA711D">
        <w:rPr>
          <w:rFonts w:cs="Arial"/>
          <w:sz w:val="20"/>
          <w:szCs w:val="20"/>
          <w:highlight w:val="red"/>
          <w:lang w:val="en-GB"/>
          <w:rPrChange w:id="278" w:author="Isaac Besora" w:date="2015-09-29T17:46:00Z">
            <w:rPr>
              <w:rFonts w:cs="Arial"/>
              <w:sz w:val="20"/>
              <w:szCs w:val="20"/>
              <w:lang w:val="en-GB"/>
            </w:rPr>
          </w:rPrChange>
        </w:rPr>
        <w:t>update</w:t>
      </w:r>
      <w:commentRangeEnd w:id="277"/>
      <w:r w:rsidR="00BA711D">
        <w:rPr>
          <w:rStyle w:val="CommentReference"/>
        </w:rPr>
        <w:commentReference w:id="277"/>
      </w:r>
      <w:r w:rsidRPr="00BA711D">
        <w:rPr>
          <w:rFonts w:cs="Arial"/>
          <w:sz w:val="20"/>
          <w:szCs w:val="20"/>
          <w:highlight w:val="red"/>
          <w:lang w:val="en-GB"/>
          <w:rPrChange w:id="279" w:author="Isaac Besora" w:date="2015-09-29T17:46:00Z">
            <w:rPr>
              <w:rFonts w:cs="Arial"/>
              <w:sz w:val="20"/>
              <w:szCs w:val="20"/>
              <w:lang w:val="en-GB"/>
            </w:rPr>
          </w:rPrChange>
        </w:rPr>
        <w:t xml:space="preserve"> the fields: </w:t>
      </w:r>
      <w:proofErr w:type="spellStart"/>
      <w:r w:rsidRPr="00BA711D">
        <w:rPr>
          <w:rFonts w:cs="Arial"/>
          <w:sz w:val="20"/>
          <w:szCs w:val="20"/>
          <w:highlight w:val="red"/>
          <w:lang w:val="en-GB"/>
          <w:rPrChange w:id="280" w:author="Isaac Besora" w:date="2015-09-29T17:46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iasrid</w:t>
      </w:r>
      <w:proofErr w:type="spellEnd"/>
      <w:r w:rsidRPr="00BA711D">
        <w:rPr>
          <w:rFonts w:cs="Arial"/>
          <w:sz w:val="20"/>
          <w:szCs w:val="20"/>
          <w:highlight w:val="red"/>
          <w:lang w:val="en-GB"/>
          <w:rPrChange w:id="281" w:author="Isaac Besora" w:date="2015-09-29T17:46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, name, description. </w:t>
      </w:r>
      <w:proofErr w:type="spellStart"/>
      <w:r w:rsidRPr="00BA711D">
        <w:rPr>
          <w:rFonts w:cs="Arial"/>
          <w:sz w:val="20"/>
          <w:szCs w:val="20"/>
          <w:highlight w:val="red"/>
          <w:lang w:val="en-GB"/>
          <w:rPrChange w:id="282" w:author="Isaac Besora" w:date="2015-09-29T17:46:00Z">
            <w:rPr>
              <w:rFonts w:cs="Arial"/>
              <w:sz w:val="20"/>
              <w:szCs w:val="20"/>
              <w:lang w:val="en-GB"/>
            </w:rPr>
          </w:rPrChange>
        </w:rPr>
        <w:t>Iasrid</w:t>
      </w:r>
      <w:proofErr w:type="spellEnd"/>
      <w:r w:rsidRPr="00BA711D">
        <w:rPr>
          <w:rFonts w:cs="Arial"/>
          <w:sz w:val="20"/>
          <w:szCs w:val="20"/>
          <w:highlight w:val="red"/>
          <w:lang w:val="en-GB"/>
          <w:rPrChange w:id="283" w:author="Isaac Besora" w:date="2015-09-29T17:46:00Z">
            <w:rPr>
              <w:rFonts w:cs="Arial"/>
              <w:sz w:val="20"/>
              <w:szCs w:val="20"/>
              <w:lang w:val="en-GB"/>
            </w:rPr>
          </w:rPrChange>
        </w:rPr>
        <w:t xml:space="preserve"> is the key used to relate Areas with IAS</w:t>
      </w:r>
      <w:commentRangeEnd w:id="275"/>
      <w:r w:rsidR="00BA711D">
        <w:rPr>
          <w:rStyle w:val="CommentReference"/>
        </w:rPr>
        <w:commentReference w:id="275"/>
      </w:r>
      <w:r w:rsidRPr="00BA711D">
        <w:rPr>
          <w:rFonts w:cs="Arial"/>
          <w:sz w:val="20"/>
          <w:szCs w:val="20"/>
          <w:highlight w:val="red"/>
          <w:lang w:val="en-GB"/>
          <w:rPrChange w:id="284" w:author="Isaac Besora" w:date="2015-09-29T17:46:00Z">
            <w:rPr>
              <w:rFonts w:cs="Arial"/>
              <w:sz w:val="20"/>
              <w:szCs w:val="20"/>
              <w:lang w:val="en-GB"/>
            </w:rPr>
          </w:rPrChange>
        </w:rPr>
        <w:t>.</w:t>
      </w:r>
    </w:p>
    <w:p w14:paraId="10A6794F" w14:textId="77777777" w:rsidR="00A73201" w:rsidRPr="00F260A0" w:rsidRDefault="00A73201" w:rsidP="00F260A0">
      <w:pPr>
        <w:pStyle w:val="ListParagraph"/>
        <w:numPr>
          <w:ilvl w:val="0"/>
          <w:numId w:val="4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Save layer edits</w:t>
      </w:r>
    </w:p>
    <w:p w14:paraId="5D888A43" w14:textId="77777777" w:rsidR="00F260A0" w:rsidRDefault="00F260A0" w:rsidP="002C2A78">
      <w:pPr>
        <w:jc w:val="both"/>
        <w:rPr>
          <w:rFonts w:cs="Arial"/>
          <w:sz w:val="20"/>
          <w:szCs w:val="20"/>
          <w:lang w:val="en-GB"/>
        </w:rPr>
      </w:pPr>
    </w:p>
    <w:p w14:paraId="5A2D1FE1" w14:textId="77777777" w:rsidR="00A73201" w:rsidRPr="00BA711D" w:rsidRDefault="00A73201" w:rsidP="00A73201">
      <w:pPr>
        <w:jc w:val="both"/>
        <w:rPr>
          <w:rFonts w:cs="Arial"/>
          <w:i/>
          <w:sz w:val="20"/>
          <w:szCs w:val="20"/>
          <w:lang w:val="en-GB"/>
          <w:rPrChange w:id="285" w:author="Isaac Besora" w:date="2015-09-29T17:46:00Z">
            <w:rPr>
              <w:rFonts w:cs="Arial"/>
              <w:i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i/>
          <w:sz w:val="20"/>
          <w:szCs w:val="20"/>
          <w:lang w:val="en-GB"/>
          <w:rPrChange w:id="286" w:author="Isaac Besora" w:date="2015-09-29T17:46:00Z">
            <w:rPr>
              <w:rFonts w:cs="Arial"/>
              <w:i/>
              <w:sz w:val="20"/>
              <w:szCs w:val="20"/>
              <w:highlight w:val="yellow"/>
              <w:lang w:val="en-GB"/>
            </w:rPr>
          </w:rPrChange>
        </w:rPr>
        <w:t xml:space="preserve">ADDING IAS USING IASTRACKER GEOPORTAL </w:t>
      </w:r>
    </w:p>
    <w:p w14:paraId="102CD807" w14:textId="77777777" w:rsidR="008A73A1" w:rsidRDefault="008A73A1" w:rsidP="002F6D71">
      <w:pPr>
        <w:ind w:firstLine="708"/>
        <w:jc w:val="both"/>
        <w:rPr>
          <w:b/>
          <w:color w:val="FF0000"/>
          <w:sz w:val="20"/>
          <w:szCs w:val="20"/>
          <w:lang w:val="en-GB"/>
        </w:rPr>
      </w:pPr>
    </w:p>
    <w:p w14:paraId="23683D7E" w14:textId="77777777" w:rsidR="002F6D71" w:rsidRPr="00210C9B" w:rsidRDefault="002F6D71" w:rsidP="002F6D71">
      <w:pPr>
        <w:ind w:firstLine="708"/>
        <w:jc w:val="both"/>
        <w:rPr>
          <w:rFonts w:cs="Arial"/>
          <w:sz w:val="20"/>
          <w:szCs w:val="20"/>
          <w:highlight w:val="yellow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710BC00B" w14:textId="77777777" w:rsidR="002F6D71" w:rsidRPr="002F6D71" w:rsidRDefault="002F6D71" w:rsidP="00A73201">
      <w:pPr>
        <w:jc w:val="both"/>
        <w:rPr>
          <w:rFonts w:cs="Arial"/>
          <w:sz w:val="20"/>
          <w:szCs w:val="20"/>
          <w:highlight w:val="yellow"/>
          <w:lang w:val="en-GB"/>
        </w:rPr>
      </w:pPr>
    </w:p>
    <w:p w14:paraId="6AD36BD1" w14:textId="77777777" w:rsidR="002C2A78" w:rsidRDefault="00A73201" w:rsidP="00A73201">
      <w:pPr>
        <w:pStyle w:val="ListParagraph"/>
        <w:numPr>
          <w:ilvl w:val="0"/>
          <w:numId w:val="47"/>
        </w:numPr>
        <w:jc w:val="both"/>
        <w:rPr>
          <w:rFonts w:cs="Arial"/>
          <w:sz w:val="20"/>
          <w:szCs w:val="20"/>
          <w:lang w:val="en-GB"/>
        </w:rPr>
      </w:pPr>
      <w:r w:rsidRPr="00A73201">
        <w:rPr>
          <w:rFonts w:cs="Arial"/>
          <w:sz w:val="20"/>
          <w:szCs w:val="20"/>
          <w:lang w:val="en-GB"/>
        </w:rPr>
        <w:t xml:space="preserve">Launch QGIS </w:t>
      </w:r>
      <w:r w:rsidR="002F6D71">
        <w:rPr>
          <w:rFonts w:cs="Arial"/>
          <w:sz w:val="20"/>
          <w:szCs w:val="20"/>
          <w:lang w:val="en-GB"/>
        </w:rPr>
        <w:t>and add the layer containing the new area (source layer).</w:t>
      </w:r>
    </w:p>
    <w:p w14:paraId="4BDC1AA6" w14:textId="77777777" w:rsidR="002F6D71" w:rsidRDefault="002F6D71" w:rsidP="00A73201">
      <w:pPr>
        <w:pStyle w:val="ListParagraph"/>
        <w:numPr>
          <w:ilvl w:val="0"/>
          <w:numId w:val="47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Select the polygon</w:t>
      </w:r>
    </w:p>
    <w:p w14:paraId="55F73788" w14:textId="77777777" w:rsidR="002F6D71" w:rsidRDefault="002F6D71" w:rsidP="00A73201">
      <w:pPr>
        <w:pStyle w:val="ListParagraph"/>
        <w:numPr>
          <w:ilvl w:val="0"/>
          <w:numId w:val="47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Copy features</w:t>
      </w:r>
    </w:p>
    <w:p w14:paraId="081A4576" w14:textId="77777777" w:rsidR="002F6D71" w:rsidRPr="002F6D71" w:rsidRDefault="002F6D71" w:rsidP="002F6D71">
      <w:pPr>
        <w:pStyle w:val="ListParagraph"/>
        <w:numPr>
          <w:ilvl w:val="0"/>
          <w:numId w:val="47"/>
        </w:numPr>
        <w:jc w:val="both"/>
        <w:rPr>
          <w:rFonts w:cs="Arial"/>
          <w:sz w:val="20"/>
          <w:szCs w:val="20"/>
          <w:lang w:val="en-GB"/>
        </w:rPr>
      </w:pPr>
      <w:r w:rsidRPr="002F6D71">
        <w:rPr>
          <w:rFonts w:cs="Arial"/>
          <w:sz w:val="20"/>
          <w:szCs w:val="20"/>
          <w:lang w:val="en-GB"/>
        </w:rPr>
        <w:t xml:space="preserve">Enter to </w:t>
      </w:r>
      <w:proofErr w:type="spellStart"/>
      <w:r w:rsidRPr="002F6D71">
        <w:rPr>
          <w:rFonts w:cs="Arial"/>
          <w:sz w:val="20"/>
          <w:szCs w:val="20"/>
          <w:lang w:val="en-GB"/>
        </w:rPr>
        <w:t>IASTracker</w:t>
      </w:r>
      <w:proofErr w:type="spellEnd"/>
      <w:r w:rsidRPr="002F6D71">
        <w:rPr>
          <w:rFonts w:cs="Arial"/>
          <w:sz w:val="20"/>
          <w:szCs w:val="20"/>
          <w:lang w:val="en-GB"/>
        </w:rPr>
        <w:t xml:space="preserve"> geoportal with an administrator user</w:t>
      </w:r>
    </w:p>
    <w:p w14:paraId="72E7664D" w14:textId="77777777" w:rsidR="002F6D71" w:rsidRDefault="002F6D71" w:rsidP="00A73201">
      <w:pPr>
        <w:pStyle w:val="ListParagraph"/>
        <w:numPr>
          <w:ilvl w:val="0"/>
          <w:numId w:val="47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Select the Area form</w:t>
      </w:r>
    </w:p>
    <w:p w14:paraId="324C9F25" w14:textId="77777777" w:rsidR="002F6D71" w:rsidRDefault="002F6D71" w:rsidP="00A73201">
      <w:pPr>
        <w:pStyle w:val="ListParagraph"/>
        <w:numPr>
          <w:ilvl w:val="0"/>
          <w:numId w:val="47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Select the Add new area button </w:t>
      </w:r>
    </w:p>
    <w:p w14:paraId="40821BFE" w14:textId="77777777" w:rsidR="00C47C23" w:rsidRDefault="00C47C23" w:rsidP="00A73201">
      <w:pPr>
        <w:pStyle w:val="ListParagraph"/>
        <w:numPr>
          <w:ilvl w:val="0"/>
          <w:numId w:val="47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Update the name</w:t>
      </w:r>
      <w:ins w:id="287" w:author="Isaac Besora" w:date="2015-09-29T17:47:00Z">
        <w:r w:rsidR="00BA711D">
          <w:rPr>
            <w:rFonts w:cs="Arial"/>
            <w:sz w:val="20"/>
            <w:szCs w:val="20"/>
            <w:lang w:val="en-GB"/>
          </w:rPr>
          <w:t xml:space="preserve"> and </w:t>
        </w:r>
      </w:ins>
      <w:del w:id="288" w:author="Isaac Besora" w:date="2015-09-29T17:47:00Z">
        <w:r w:rsidDel="00BA711D">
          <w:rPr>
            <w:rFonts w:cs="Arial"/>
            <w:sz w:val="20"/>
            <w:szCs w:val="20"/>
            <w:lang w:val="en-GB"/>
          </w:rPr>
          <w:delText xml:space="preserve">, </w:delText>
        </w:r>
      </w:del>
      <w:proofErr w:type="spellStart"/>
      <w:r>
        <w:rPr>
          <w:rFonts w:cs="Arial"/>
          <w:sz w:val="20"/>
          <w:szCs w:val="20"/>
          <w:lang w:val="en-GB"/>
        </w:rPr>
        <w:t>descripction</w:t>
      </w:r>
      <w:proofErr w:type="spellEnd"/>
      <w:r>
        <w:rPr>
          <w:rFonts w:cs="Arial"/>
          <w:sz w:val="20"/>
          <w:szCs w:val="20"/>
          <w:lang w:val="en-GB"/>
        </w:rPr>
        <w:t xml:space="preserve"> </w:t>
      </w:r>
      <w:del w:id="289" w:author="Isaac Besora" w:date="2015-09-29T17:47:00Z">
        <w:r w:rsidDel="00BA711D">
          <w:rPr>
            <w:rFonts w:cs="Arial"/>
            <w:sz w:val="20"/>
            <w:szCs w:val="20"/>
            <w:lang w:val="en-GB"/>
          </w:rPr>
          <w:delText xml:space="preserve">and id </w:delText>
        </w:r>
      </w:del>
      <w:r>
        <w:rPr>
          <w:rFonts w:cs="Arial"/>
          <w:sz w:val="20"/>
          <w:szCs w:val="20"/>
          <w:lang w:val="en-GB"/>
        </w:rPr>
        <w:t>of the IAS Area.</w:t>
      </w:r>
    </w:p>
    <w:p w14:paraId="5A78B909" w14:textId="77777777" w:rsidR="002F6D71" w:rsidRDefault="002F6D71" w:rsidP="00A73201">
      <w:pPr>
        <w:pStyle w:val="ListParagraph"/>
        <w:numPr>
          <w:ilvl w:val="0"/>
          <w:numId w:val="47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In the geometry field paste the selected polygon. That step pastes the source polygon data (geometry included) in well-known text (WKT).</w:t>
      </w:r>
      <w:r w:rsidR="00C47C23">
        <w:rPr>
          <w:rFonts w:cs="Arial"/>
          <w:sz w:val="20"/>
          <w:szCs w:val="20"/>
          <w:lang w:val="en-GB"/>
        </w:rPr>
        <w:t xml:space="preserve"> As shown in the following picture.</w:t>
      </w:r>
    </w:p>
    <w:p w14:paraId="645F7F56" w14:textId="77777777" w:rsidR="00C47C23" w:rsidRDefault="00C47C23" w:rsidP="00C47C23">
      <w:pPr>
        <w:pStyle w:val="ListParagraph"/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noProof/>
          <w:sz w:val="20"/>
          <w:szCs w:val="20"/>
          <w:lang w:val="en-GB" w:eastAsia="en-GB"/>
        </w:rPr>
        <w:drawing>
          <wp:inline distT="0" distB="0" distL="0" distR="0" wp14:anchorId="5BAB1A33" wp14:editId="4E18F443">
            <wp:extent cx="5400040" cy="928981"/>
            <wp:effectExtent l="19050" t="0" r="0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8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4E3C1" w14:textId="77777777" w:rsidR="00C47C23" w:rsidRDefault="00C47C23" w:rsidP="00C47C23">
      <w:pPr>
        <w:pStyle w:val="ListParagraph"/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It is necessary to leave only the geometry text, like next image example.</w:t>
      </w:r>
    </w:p>
    <w:p w14:paraId="56C230F6" w14:textId="77777777" w:rsidR="00C47C23" w:rsidRDefault="00C47C23" w:rsidP="00C47C23">
      <w:pPr>
        <w:pStyle w:val="ListParagraph"/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noProof/>
          <w:sz w:val="20"/>
          <w:szCs w:val="20"/>
          <w:lang w:val="en-GB" w:eastAsia="en-GB"/>
        </w:rPr>
        <w:drawing>
          <wp:inline distT="0" distB="0" distL="0" distR="0" wp14:anchorId="2E5F9119" wp14:editId="234E2EFF">
            <wp:extent cx="5400040" cy="707667"/>
            <wp:effectExtent l="19050" t="0" r="0" b="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DD4300" w14:textId="77777777" w:rsidR="002F6D71" w:rsidRDefault="002F6D71" w:rsidP="00A73201">
      <w:pPr>
        <w:pStyle w:val="ListParagraph"/>
        <w:numPr>
          <w:ilvl w:val="0"/>
          <w:numId w:val="47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Validate the changes</w:t>
      </w:r>
    </w:p>
    <w:p w14:paraId="2D605DF3" w14:textId="77777777" w:rsidR="00C47C23" w:rsidRDefault="00C47C23" w:rsidP="002F6D71">
      <w:pPr>
        <w:jc w:val="both"/>
        <w:rPr>
          <w:rFonts w:cs="Arial"/>
          <w:sz w:val="20"/>
          <w:szCs w:val="20"/>
          <w:lang w:val="en-GB"/>
        </w:rPr>
      </w:pPr>
    </w:p>
    <w:p w14:paraId="6500EBFF" w14:textId="77777777" w:rsidR="002F6D71" w:rsidRDefault="002F6D71" w:rsidP="002F6D71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In order to optimize geoportal </w:t>
      </w:r>
      <w:r w:rsidR="008A73A1">
        <w:rPr>
          <w:rFonts w:cs="Arial"/>
          <w:sz w:val="20"/>
          <w:szCs w:val="20"/>
          <w:lang w:val="en-GB"/>
        </w:rPr>
        <w:t>queries</w:t>
      </w:r>
      <w:r>
        <w:rPr>
          <w:rFonts w:cs="Arial"/>
          <w:sz w:val="20"/>
          <w:szCs w:val="20"/>
          <w:lang w:val="en-GB"/>
        </w:rPr>
        <w:t xml:space="preserve"> by countries, this process also updates a relation table between areas and countries.</w:t>
      </w:r>
    </w:p>
    <w:p w14:paraId="6F6A82BB" w14:textId="77777777" w:rsidR="002F6D71" w:rsidRPr="002F6D71" w:rsidRDefault="002F6D71" w:rsidP="002F6D71">
      <w:pPr>
        <w:jc w:val="both"/>
        <w:rPr>
          <w:rFonts w:cs="Arial"/>
          <w:sz w:val="20"/>
          <w:szCs w:val="20"/>
          <w:lang w:val="en-GB"/>
        </w:rPr>
      </w:pPr>
    </w:p>
    <w:p w14:paraId="64262BC1" w14:textId="77777777" w:rsidR="002C2A78" w:rsidRDefault="002C2A78" w:rsidP="002C2A78">
      <w:pPr>
        <w:jc w:val="both"/>
        <w:rPr>
          <w:sz w:val="20"/>
          <w:szCs w:val="20"/>
          <w:lang w:val="en-GB"/>
        </w:rPr>
      </w:pPr>
    </w:p>
    <w:p w14:paraId="276973A4" w14:textId="77777777" w:rsidR="002C2A78" w:rsidRPr="001D4F6B" w:rsidRDefault="00CC2039" w:rsidP="002C2A78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290" w:name="_Toc431134889"/>
      <w:bookmarkStart w:id="291" w:name="_Toc431259996"/>
      <w:r>
        <w:rPr>
          <w:rFonts w:cs="Arial"/>
          <w:sz w:val="20"/>
          <w:szCs w:val="20"/>
          <w:lang w:val="en-GB"/>
        </w:rPr>
        <w:t xml:space="preserve">3.3 </w:t>
      </w:r>
      <w:r w:rsidR="002C2A78">
        <w:rPr>
          <w:rFonts w:cs="Arial"/>
          <w:sz w:val="20"/>
          <w:szCs w:val="20"/>
          <w:lang w:val="en-GB"/>
        </w:rPr>
        <w:t>VALIDATING OBSERVATIONS</w:t>
      </w:r>
      <w:bookmarkEnd w:id="290"/>
      <w:bookmarkEnd w:id="291"/>
    </w:p>
    <w:p w14:paraId="13861CF8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1B120706" w14:textId="77777777" w:rsidR="008A73A1" w:rsidRDefault="008A73A1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The statuses of the observations are three: </w:t>
      </w:r>
    </w:p>
    <w:p w14:paraId="1DA43C1C" w14:textId="77777777" w:rsidR="008A73A1" w:rsidRDefault="008A73A1" w:rsidP="008A73A1">
      <w:pPr>
        <w:pStyle w:val="ListParagraph"/>
        <w:numPr>
          <w:ilvl w:val="0"/>
          <w:numId w:val="48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P</w:t>
      </w:r>
      <w:r w:rsidRPr="008A73A1">
        <w:rPr>
          <w:rFonts w:cs="Arial"/>
          <w:sz w:val="20"/>
          <w:szCs w:val="20"/>
          <w:lang w:val="en-GB"/>
        </w:rPr>
        <w:t>ending to b</w:t>
      </w:r>
      <w:r>
        <w:rPr>
          <w:rFonts w:cs="Arial"/>
          <w:sz w:val="20"/>
          <w:szCs w:val="20"/>
          <w:lang w:val="en-GB"/>
        </w:rPr>
        <w:t xml:space="preserve">e validated. </w:t>
      </w:r>
      <w:r w:rsidR="00C47C23">
        <w:rPr>
          <w:rFonts w:cs="Arial"/>
          <w:sz w:val="20"/>
          <w:szCs w:val="20"/>
          <w:lang w:val="en-GB"/>
        </w:rPr>
        <w:t>It i</w:t>
      </w:r>
      <w:r>
        <w:rPr>
          <w:rFonts w:cs="Arial"/>
          <w:sz w:val="20"/>
          <w:szCs w:val="20"/>
          <w:lang w:val="en-GB"/>
        </w:rPr>
        <w:t xml:space="preserve">s the initial status of the observations. There is one exception, administrators users can mark other user for automatically validate their observations, </w:t>
      </w:r>
      <w:r w:rsidR="00C47C23">
        <w:rPr>
          <w:rFonts w:cs="Arial"/>
          <w:sz w:val="20"/>
          <w:szCs w:val="20"/>
          <w:lang w:val="en-GB"/>
        </w:rPr>
        <w:t>and this</w:t>
      </w:r>
      <w:r>
        <w:rPr>
          <w:rFonts w:cs="Arial"/>
          <w:sz w:val="20"/>
          <w:szCs w:val="20"/>
          <w:lang w:val="en-GB"/>
        </w:rPr>
        <w:t xml:space="preserve"> is thought to be used with IAS specialists or other experts.</w:t>
      </w:r>
    </w:p>
    <w:p w14:paraId="40A2CA39" w14:textId="77777777" w:rsidR="008A73A1" w:rsidRDefault="008A73A1" w:rsidP="008A73A1">
      <w:pPr>
        <w:pStyle w:val="ListParagraph"/>
        <w:numPr>
          <w:ilvl w:val="0"/>
          <w:numId w:val="48"/>
        </w:numPr>
        <w:jc w:val="both"/>
        <w:rPr>
          <w:rFonts w:cs="Arial"/>
          <w:sz w:val="20"/>
          <w:szCs w:val="20"/>
          <w:lang w:val="en-GB"/>
        </w:rPr>
      </w:pPr>
      <w:r w:rsidRPr="008A73A1">
        <w:rPr>
          <w:rFonts w:cs="Arial"/>
          <w:sz w:val="20"/>
          <w:szCs w:val="20"/>
          <w:lang w:val="en-GB"/>
        </w:rPr>
        <w:lastRenderedPageBreak/>
        <w:t>Validated</w:t>
      </w:r>
      <w:r w:rsidR="00CF3ED8">
        <w:rPr>
          <w:rFonts w:cs="Arial"/>
          <w:sz w:val="20"/>
          <w:szCs w:val="20"/>
          <w:lang w:val="en-GB"/>
        </w:rPr>
        <w:t xml:space="preserve">. </w:t>
      </w:r>
      <w:proofErr w:type="gramStart"/>
      <w:r w:rsidR="00CF3ED8">
        <w:rPr>
          <w:rFonts w:cs="Arial"/>
          <w:sz w:val="20"/>
          <w:szCs w:val="20"/>
          <w:lang w:val="en-GB"/>
        </w:rPr>
        <w:t>Validators</w:t>
      </w:r>
      <w:proofErr w:type="gramEnd"/>
      <w:r w:rsidR="00CF3ED8">
        <w:rPr>
          <w:rFonts w:cs="Arial"/>
          <w:sz w:val="20"/>
          <w:szCs w:val="20"/>
          <w:lang w:val="en-GB"/>
        </w:rPr>
        <w:t xml:space="preserve"> users revise the observation notes, images, locations and can mark an observation as validated. They can also add a comment to the user.</w:t>
      </w:r>
    </w:p>
    <w:p w14:paraId="4034D48F" w14:textId="77777777" w:rsidR="008A73A1" w:rsidRDefault="00CF3ED8" w:rsidP="008A73A1">
      <w:pPr>
        <w:pStyle w:val="ListParagraph"/>
        <w:numPr>
          <w:ilvl w:val="0"/>
          <w:numId w:val="48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N</w:t>
      </w:r>
      <w:r w:rsidR="008A73A1" w:rsidRPr="008A73A1">
        <w:rPr>
          <w:rFonts w:cs="Arial"/>
          <w:sz w:val="20"/>
          <w:szCs w:val="20"/>
          <w:lang w:val="en-GB"/>
        </w:rPr>
        <w:t xml:space="preserve">ot validated. </w:t>
      </w:r>
      <w:r>
        <w:rPr>
          <w:rFonts w:cs="Arial"/>
          <w:sz w:val="20"/>
          <w:szCs w:val="20"/>
          <w:lang w:val="en-GB"/>
        </w:rPr>
        <w:t xml:space="preserve">IF there is not </w:t>
      </w:r>
      <w:r w:rsidR="00C47C23">
        <w:rPr>
          <w:rFonts w:cs="Arial"/>
          <w:sz w:val="20"/>
          <w:szCs w:val="20"/>
          <w:lang w:val="en-GB"/>
        </w:rPr>
        <w:t>enough</w:t>
      </w:r>
      <w:r>
        <w:rPr>
          <w:rFonts w:cs="Arial"/>
          <w:sz w:val="20"/>
          <w:szCs w:val="20"/>
          <w:lang w:val="en-GB"/>
        </w:rPr>
        <w:t xml:space="preserve"> information or the information is clearly wrong, </w:t>
      </w:r>
      <w:proofErr w:type="gramStart"/>
      <w:r>
        <w:rPr>
          <w:rFonts w:cs="Arial"/>
          <w:sz w:val="20"/>
          <w:szCs w:val="20"/>
          <w:lang w:val="en-GB"/>
        </w:rPr>
        <w:t>validators</w:t>
      </w:r>
      <w:proofErr w:type="gramEnd"/>
      <w:r>
        <w:rPr>
          <w:rFonts w:cs="Arial"/>
          <w:sz w:val="20"/>
          <w:szCs w:val="20"/>
          <w:lang w:val="en-GB"/>
        </w:rPr>
        <w:t xml:space="preserve"> users mark the observation as not validated, and they must add a comment to the user.</w:t>
      </w:r>
    </w:p>
    <w:p w14:paraId="45CB4259" w14:textId="77777777" w:rsidR="00CF3ED8" w:rsidRPr="00CF3ED8" w:rsidRDefault="00CF3ED8" w:rsidP="00CF3ED8">
      <w:pPr>
        <w:jc w:val="both"/>
        <w:rPr>
          <w:rFonts w:cs="Arial"/>
          <w:sz w:val="20"/>
          <w:szCs w:val="20"/>
          <w:lang w:val="en-GB"/>
        </w:rPr>
      </w:pPr>
    </w:p>
    <w:p w14:paraId="21BD265A" w14:textId="77777777" w:rsidR="00CF3ED8" w:rsidRPr="00CF3ED8" w:rsidRDefault="00CF3ED8" w:rsidP="00CF3ED8">
      <w:pPr>
        <w:jc w:val="both"/>
        <w:rPr>
          <w:rFonts w:cs="Arial"/>
          <w:i/>
          <w:sz w:val="20"/>
          <w:szCs w:val="20"/>
          <w:lang w:val="en-GB"/>
        </w:rPr>
      </w:pPr>
      <w:r w:rsidRPr="00CF3ED8">
        <w:rPr>
          <w:rFonts w:cs="Arial"/>
          <w:i/>
          <w:sz w:val="20"/>
          <w:szCs w:val="20"/>
          <w:lang w:val="en-GB"/>
        </w:rPr>
        <w:t>VALIDATION PROCESS STEPS</w:t>
      </w:r>
    </w:p>
    <w:p w14:paraId="70751240" w14:textId="77777777" w:rsidR="008A73A1" w:rsidRDefault="008A73A1" w:rsidP="002C2A78">
      <w:pPr>
        <w:jc w:val="both"/>
        <w:rPr>
          <w:rFonts w:cs="Arial"/>
          <w:sz w:val="20"/>
          <w:szCs w:val="20"/>
          <w:lang w:val="en-GB"/>
        </w:rPr>
      </w:pPr>
    </w:p>
    <w:p w14:paraId="564A0CFF" w14:textId="77777777" w:rsidR="00CF3ED8" w:rsidRPr="00CF3ED8" w:rsidRDefault="00CF3ED8" w:rsidP="00CF3ED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 w:rsidRPr="00CF3ED8">
        <w:rPr>
          <w:rFonts w:cs="Arial"/>
          <w:sz w:val="20"/>
          <w:szCs w:val="20"/>
          <w:lang w:val="en-GB"/>
        </w:rPr>
        <w:t xml:space="preserve">Enter </w:t>
      </w:r>
      <w:proofErr w:type="spellStart"/>
      <w:r w:rsidRPr="00CF3ED8">
        <w:rPr>
          <w:rFonts w:cs="Arial"/>
          <w:sz w:val="20"/>
          <w:szCs w:val="20"/>
          <w:lang w:val="en-GB"/>
        </w:rPr>
        <w:t>IASTracker</w:t>
      </w:r>
      <w:proofErr w:type="spellEnd"/>
      <w:r w:rsidRPr="00CF3ED8">
        <w:rPr>
          <w:rFonts w:cs="Arial"/>
          <w:sz w:val="20"/>
          <w:szCs w:val="20"/>
          <w:lang w:val="en-GB"/>
        </w:rPr>
        <w:t xml:space="preserve"> geoportal with an validator user</w:t>
      </w:r>
    </w:p>
    <w:p w14:paraId="71E17444" w14:textId="77777777" w:rsidR="00CF3ED8" w:rsidRPr="00CF3ED8" w:rsidRDefault="00CF3ED8" w:rsidP="00CF3ED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 w:rsidRPr="00CF3ED8">
        <w:rPr>
          <w:rFonts w:cs="Arial"/>
          <w:sz w:val="20"/>
          <w:szCs w:val="20"/>
          <w:lang w:val="en-GB"/>
        </w:rPr>
        <w:t xml:space="preserve">Select </w:t>
      </w:r>
      <w:r>
        <w:rPr>
          <w:rFonts w:cs="Arial"/>
          <w:sz w:val="20"/>
          <w:szCs w:val="20"/>
          <w:lang w:val="en-GB"/>
        </w:rPr>
        <w:t>Validators IAS list</w:t>
      </w:r>
      <w:r w:rsidRPr="00CF3ED8">
        <w:rPr>
          <w:rFonts w:cs="Arial"/>
          <w:sz w:val="20"/>
          <w:szCs w:val="20"/>
          <w:lang w:val="en-GB"/>
        </w:rPr>
        <w:t xml:space="preserve"> form</w:t>
      </w:r>
    </w:p>
    <w:p w14:paraId="7136488A" w14:textId="77777777" w:rsidR="00CF3ED8" w:rsidRPr="00210C9B" w:rsidRDefault="00CF3ED8" w:rsidP="00CF3ED8">
      <w:pPr>
        <w:pStyle w:val="ListParagraph"/>
        <w:jc w:val="both"/>
        <w:rPr>
          <w:rFonts w:cs="Arial"/>
          <w:sz w:val="20"/>
          <w:szCs w:val="20"/>
          <w:highlight w:val="yellow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4A89CF71" w14:textId="77777777" w:rsidR="00CF3ED8" w:rsidRDefault="00CF3ED8" w:rsidP="00CF3ED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Select only show non validated observations</w:t>
      </w:r>
    </w:p>
    <w:p w14:paraId="23E7FEE4" w14:textId="77777777" w:rsidR="00CF3ED8" w:rsidRDefault="00CF3ED8" w:rsidP="00CF3ED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Click on the observation</w:t>
      </w:r>
    </w:p>
    <w:p w14:paraId="162A2654" w14:textId="77777777" w:rsidR="00CF3ED8" w:rsidRDefault="00CF3ED8" w:rsidP="00CF3ED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Revise images, comments, locations, user statistics, other observations...</w:t>
      </w:r>
    </w:p>
    <w:p w14:paraId="6A0D3284" w14:textId="77777777" w:rsidR="00CF3ED8" w:rsidRDefault="00CF3ED8" w:rsidP="00CF3ED8">
      <w:pPr>
        <w:pStyle w:val="ListParagraph"/>
        <w:numPr>
          <w:ilvl w:val="0"/>
          <w:numId w:val="26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Validate or not validate and comment de validation</w:t>
      </w:r>
    </w:p>
    <w:p w14:paraId="1757CF2B" w14:textId="77777777" w:rsidR="00CF3ED8" w:rsidRDefault="00CF3ED8" w:rsidP="00772319">
      <w:pPr>
        <w:pStyle w:val="ListParagraph"/>
        <w:jc w:val="both"/>
        <w:rPr>
          <w:rFonts w:cs="Arial"/>
          <w:sz w:val="20"/>
          <w:szCs w:val="20"/>
          <w:lang w:val="en-GB"/>
        </w:rPr>
      </w:pPr>
    </w:p>
    <w:p w14:paraId="1EB3569A" w14:textId="77777777" w:rsidR="00772319" w:rsidRDefault="00772319" w:rsidP="00772319">
      <w:pPr>
        <w:pStyle w:val="ListParagraph"/>
        <w:jc w:val="both"/>
        <w:rPr>
          <w:rFonts w:cs="Arial"/>
          <w:sz w:val="20"/>
          <w:szCs w:val="20"/>
          <w:lang w:val="en-GB"/>
        </w:rPr>
      </w:pPr>
    </w:p>
    <w:p w14:paraId="610E0B57" w14:textId="77777777" w:rsidR="00772319" w:rsidRPr="00BA711D" w:rsidRDefault="00772319" w:rsidP="00772319">
      <w:pPr>
        <w:pStyle w:val="ListParagraph"/>
        <w:ind w:left="0"/>
        <w:jc w:val="both"/>
        <w:rPr>
          <w:rFonts w:cs="Arial"/>
          <w:sz w:val="20"/>
          <w:szCs w:val="20"/>
          <w:lang w:val="en-GB"/>
          <w:rPrChange w:id="292" w:author="Isaac Besora" w:date="2015-09-29T17:4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sz w:val="20"/>
          <w:szCs w:val="20"/>
          <w:lang w:val="en-GB"/>
          <w:rPrChange w:id="293" w:author="Isaac Besora" w:date="2015-09-29T17:4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Sometimes during this process inappropriate images can be located; in this case the validator can do the following:</w:t>
      </w:r>
    </w:p>
    <w:p w14:paraId="72D5E7B0" w14:textId="77777777" w:rsidR="00772319" w:rsidRPr="00BA711D" w:rsidRDefault="00772319" w:rsidP="00772319">
      <w:pPr>
        <w:pStyle w:val="ListParagraph"/>
        <w:numPr>
          <w:ilvl w:val="0"/>
          <w:numId w:val="49"/>
        </w:numPr>
        <w:jc w:val="both"/>
        <w:rPr>
          <w:rFonts w:cs="Arial"/>
          <w:sz w:val="20"/>
          <w:szCs w:val="20"/>
          <w:lang w:val="en-GB"/>
          <w:rPrChange w:id="294" w:author="Isaac Besora" w:date="2015-09-29T17:4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sz w:val="20"/>
          <w:szCs w:val="20"/>
          <w:lang w:val="en-GB"/>
          <w:rPrChange w:id="295" w:author="Isaac Besora" w:date="2015-09-29T17:4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If the data comes from a registered user, the validator will send a message to the administrator user to ask him to send a first warning to the user</w:t>
      </w:r>
    </w:p>
    <w:p w14:paraId="13263809" w14:textId="77777777" w:rsidR="00772319" w:rsidRPr="00BA711D" w:rsidRDefault="00772319" w:rsidP="00772319">
      <w:pPr>
        <w:pStyle w:val="ListParagraph"/>
        <w:numPr>
          <w:ilvl w:val="0"/>
          <w:numId w:val="49"/>
        </w:numPr>
        <w:jc w:val="both"/>
        <w:rPr>
          <w:rFonts w:cs="Arial"/>
          <w:sz w:val="20"/>
          <w:szCs w:val="20"/>
          <w:lang w:val="en-GB"/>
          <w:rPrChange w:id="296" w:author="Isaac Besora" w:date="2015-09-29T17:4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</w:pPr>
      <w:r w:rsidRPr="00BA711D">
        <w:rPr>
          <w:rFonts w:cs="Arial"/>
          <w:sz w:val="20"/>
          <w:szCs w:val="20"/>
          <w:lang w:val="en-GB"/>
          <w:rPrChange w:id="297" w:author="Isaac Besora" w:date="2015-09-29T17:4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If the data comes from a </w:t>
      </w:r>
      <w:proofErr w:type="spellStart"/>
      <w:r w:rsidRPr="00BA711D">
        <w:rPr>
          <w:rFonts w:cs="Arial"/>
          <w:sz w:val="20"/>
          <w:szCs w:val="20"/>
          <w:lang w:val="en-GB"/>
          <w:rPrChange w:id="298" w:author="Isaac Besora" w:date="2015-09-29T17:4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non registered</w:t>
      </w:r>
      <w:proofErr w:type="spellEnd"/>
      <w:r w:rsidRPr="00BA711D">
        <w:rPr>
          <w:rFonts w:cs="Arial"/>
          <w:sz w:val="20"/>
          <w:szCs w:val="20"/>
          <w:lang w:val="en-GB"/>
          <w:rPrChange w:id="299" w:author="Isaac Besora" w:date="2015-09-29T17:4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 xml:space="preserve"> user, the validator will delete the observation</w:t>
      </w:r>
    </w:p>
    <w:p w14:paraId="3C4076BB" w14:textId="77777777" w:rsidR="00772319" w:rsidRPr="00772319" w:rsidRDefault="00772319" w:rsidP="00772319">
      <w:pPr>
        <w:jc w:val="both"/>
        <w:rPr>
          <w:rFonts w:cs="Arial"/>
          <w:sz w:val="20"/>
          <w:szCs w:val="20"/>
          <w:lang w:val="en-GB"/>
        </w:rPr>
      </w:pPr>
    </w:p>
    <w:p w14:paraId="1017A606" w14:textId="77777777" w:rsidR="002C2A78" w:rsidRDefault="002C2A78" w:rsidP="002C2A78">
      <w:pPr>
        <w:jc w:val="both"/>
        <w:rPr>
          <w:sz w:val="20"/>
          <w:szCs w:val="20"/>
          <w:lang w:val="en-GB"/>
        </w:rPr>
      </w:pPr>
    </w:p>
    <w:p w14:paraId="7648EF98" w14:textId="77777777" w:rsidR="002C2A78" w:rsidRPr="001D4F6B" w:rsidRDefault="00CC2039" w:rsidP="002C2A78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300" w:name="_Toc431134890"/>
      <w:bookmarkStart w:id="301" w:name="_Toc431259997"/>
      <w:r>
        <w:rPr>
          <w:rFonts w:cs="Arial"/>
          <w:sz w:val="20"/>
          <w:szCs w:val="20"/>
          <w:lang w:val="en-GB"/>
        </w:rPr>
        <w:t>3</w:t>
      </w:r>
      <w:r w:rsidR="002C2A78" w:rsidRPr="001D4F6B">
        <w:rPr>
          <w:rFonts w:cs="Arial"/>
          <w:sz w:val="20"/>
          <w:szCs w:val="20"/>
          <w:lang w:val="en-GB"/>
        </w:rPr>
        <w:t>.</w:t>
      </w:r>
      <w:r>
        <w:rPr>
          <w:rFonts w:cs="Arial"/>
          <w:sz w:val="20"/>
          <w:szCs w:val="20"/>
          <w:lang w:val="en-GB"/>
        </w:rPr>
        <w:t>4</w:t>
      </w:r>
      <w:r w:rsidR="002C2A78" w:rsidRPr="001D4F6B">
        <w:rPr>
          <w:rFonts w:cs="Arial"/>
          <w:sz w:val="20"/>
          <w:szCs w:val="20"/>
          <w:lang w:val="en-GB"/>
        </w:rPr>
        <w:t xml:space="preserve"> </w:t>
      </w:r>
      <w:r w:rsidR="002C2A78">
        <w:rPr>
          <w:rFonts w:cs="Arial"/>
          <w:sz w:val="20"/>
          <w:szCs w:val="20"/>
          <w:lang w:val="en-GB"/>
        </w:rPr>
        <w:t>USER MANAGEMENT</w:t>
      </w:r>
      <w:bookmarkEnd w:id="300"/>
      <w:bookmarkEnd w:id="301"/>
    </w:p>
    <w:p w14:paraId="671C9BFE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4F995031" w14:textId="77777777" w:rsidR="001645C9" w:rsidRDefault="001645C9" w:rsidP="002C2A78">
      <w:pPr>
        <w:jc w:val="both"/>
        <w:rPr>
          <w:rFonts w:cs="Arial"/>
          <w:sz w:val="20"/>
          <w:szCs w:val="20"/>
          <w:lang w:val="en-GB"/>
        </w:rPr>
      </w:pP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define different user profiles, they are:</w:t>
      </w:r>
    </w:p>
    <w:p w14:paraId="47A63760" w14:textId="77777777" w:rsidR="001645C9" w:rsidRDefault="001645C9" w:rsidP="001645C9">
      <w:pPr>
        <w:pStyle w:val="ListParagraph"/>
        <w:numPr>
          <w:ilvl w:val="0"/>
          <w:numId w:val="50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Administrator. Can create, delete IAS, areas. </w:t>
      </w:r>
      <w:commentRangeStart w:id="302"/>
      <w:r w:rsidRPr="00BA711D">
        <w:rPr>
          <w:rFonts w:cs="Arial"/>
          <w:sz w:val="20"/>
          <w:szCs w:val="20"/>
          <w:highlight w:val="yellow"/>
          <w:lang w:val="en-GB"/>
          <w:rPrChange w:id="303" w:author="Isaac Besora" w:date="2015-09-29T17:49:00Z">
            <w:rPr>
              <w:rFonts w:cs="Arial"/>
              <w:sz w:val="20"/>
              <w:szCs w:val="20"/>
              <w:lang w:val="en-GB"/>
            </w:rPr>
          </w:rPrChange>
        </w:rPr>
        <w:t xml:space="preserve">Also can reset user passwords, </w:t>
      </w:r>
      <w:r w:rsidRPr="00BA711D">
        <w:rPr>
          <w:rFonts w:cs="Arial"/>
          <w:sz w:val="20"/>
          <w:szCs w:val="20"/>
          <w:highlight w:val="yellow"/>
          <w:lang w:val="en-GB"/>
          <w:rPrChange w:id="304" w:author="Isaac Besora" w:date="2015-09-29T17:49:00Z">
            <w:rPr>
              <w:rFonts w:cs="Arial"/>
              <w:sz w:val="20"/>
              <w:szCs w:val="20"/>
              <w:highlight w:val="yellow"/>
              <w:lang w:val="en-GB"/>
            </w:rPr>
          </w:rPrChange>
        </w:rPr>
        <w:t>can send warning messages to user</w:t>
      </w:r>
      <w:r>
        <w:rPr>
          <w:rFonts w:cs="Arial"/>
          <w:sz w:val="20"/>
          <w:szCs w:val="20"/>
          <w:highlight w:val="yellow"/>
          <w:lang w:val="en-GB"/>
        </w:rPr>
        <w:t>s</w:t>
      </w:r>
      <w:commentRangeEnd w:id="302"/>
      <w:r w:rsidR="00BA711D">
        <w:rPr>
          <w:rStyle w:val="CommentReference"/>
        </w:rPr>
        <w:commentReference w:id="302"/>
      </w:r>
      <w:r>
        <w:rPr>
          <w:rFonts w:cs="Arial"/>
          <w:sz w:val="20"/>
          <w:szCs w:val="20"/>
          <w:lang w:val="en-GB"/>
        </w:rPr>
        <w:t xml:space="preserve">, </w:t>
      </w:r>
      <w:proofErr w:type="gramStart"/>
      <w:r>
        <w:rPr>
          <w:rFonts w:cs="Arial"/>
          <w:sz w:val="20"/>
          <w:szCs w:val="20"/>
          <w:lang w:val="en-GB"/>
        </w:rPr>
        <w:t>can attach</w:t>
      </w:r>
      <w:del w:id="305" w:author="Isaac Besora" w:date="2015-09-29T17:49:00Z">
        <w:r w:rsidDel="00BA711D">
          <w:rPr>
            <w:rFonts w:cs="Arial"/>
            <w:sz w:val="20"/>
            <w:szCs w:val="20"/>
            <w:lang w:val="en-GB"/>
          </w:rPr>
          <w:delText>d</w:delText>
        </w:r>
      </w:del>
      <w:proofErr w:type="gramEnd"/>
      <w:r>
        <w:rPr>
          <w:rFonts w:cs="Arial"/>
          <w:sz w:val="20"/>
          <w:szCs w:val="20"/>
          <w:lang w:val="en-GB"/>
        </w:rPr>
        <w:t xml:space="preserve"> IAS to regions and validators. They can a user as validator, as expert. And can make all the functionalities of the other users.</w:t>
      </w:r>
    </w:p>
    <w:p w14:paraId="4EA733F8" w14:textId="77777777" w:rsidR="00B564AC" w:rsidRPr="00210C9B" w:rsidRDefault="00B564AC" w:rsidP="00B564AC">
      <w:pPr>
        <w:pStyle w:val="ListParagraph"/>
        <w:jc w:val="both"/>
        <w:rPr>
          <w:rFonts w:cs="Arial"/>
          <w:sz w:val="20"/>
          <w:szCs w:val="20"/>
          <w:highlight w:val="yellow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7F817F9D" w14:textId="77777777" w:rsidR="00B564AC" w:rsidRDefault="00B564AC" w:rsidP="00B564AC">
      <w:pPr>
        <w:pStyle w:val="ListParagraph"/>
        <w:jc w:val="both"/>
        <w:rPr>
          <w:rFonts w:cs="Arial"/>
          <w:sz w:val="20"/>
          <w:szCs w:val="20"/>
          <w:lang w:val="en-GB"/>
        </w:rPr>
      </w:pPr>
    </w:p>
    <w:p w14:paraId="2609B807" w14:textId="77777777" w:rsidR="001645C9" w:rsidRDefault="001645C9" w:rsidP="001645C9">
      <w:pPr>
        <w:pStyle w:val="ListParagraph"/>
        <w:numPr>
          <w:ilvl w:val="0"/>
          <w:numId w:val="50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Validator. Can </w:t>
      </w:r>
      <w:r w:rsidR="00B564AC">
        <w:rPr>
          <w:rFonts w:cs="Arial"/>
          <w:sz w:val="20"/>
          <w:szCs w:val="20"/>
          <w:lang w:val="en-GB"/>
        </w:rPr>
        <w:t>access</w:t>
      </w:r>
      <w:r>
        <w:rPr>
          <w:rFonts w:cs="Arial"/>
          <w:sz w:val="20"/>
          <w:szCs w:val="20"/>
          <w:lang w:val="en-GB"/>
        </w:rPr>
        <w:t xml:space="preserve"> to the validator process and has list of IAS attached to him. An also can use the functionalities if the expert </w:t>
      </w:r>
      <w:proofErr w:type="gramStart"/>
      <w:r>
        <w:rPr>
          <w:rFonts w:cs="Arial"/>
          <w:sz w:val="20"/>
          <w:szCs w:val="20"/>
          <w:lang w:val="en-GB"/>
        </w:rPr>
        <w:t>an</w:t>
      </w:r>
      <w:proofErr w:type="gramEnd"/>
      <w:r>
        <w:rPr>
          <w:rFonts w:cs="Arial"/>
          <w:sz w:val="20"/>
          <w:szCs w:val="20"/>
          <w:lang w:val="en-GB"/>
        </w:rPr>
        <w:t xml:space="preserve"> non expert users.</w:t>
      </w:r>
    </w:p>
    <w:p w14:paraId="5DE5A01C" w14:textId="77777777" w:rsidR="00B564AC" w:rsidRPr="00210C9B" w:rsidRDefault="00B564AC" w:rsidP="00B564AC">
      <w:pPr>
        <w:pStyle w:val="ListParagraph"/>
        <w:jc w:val="both"/>
        <w:rPr>
          <w:rFonts w:cs="Arial"/>
          <w:sz w:val="20"/>
          <w:szCs w:val="20"/>
          <w:highlight w:val="yellow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4D3C3B85" w14:textId="77777777" w:rsidR="00B564AC" w:rsidRDefault="00B564AC" w:rsidP="00B564AC">
      <w:pPr>
        <w:pStyle w:val="ListParagraph"/>
        <w:jc w:val="both"/>
        <w:rPr>
          <w:rFonts w:cs="Arial"/>
          <w:sz w:val="20"/>
          <w:szCs w:val="20"/>
          <w:lang w:val="en-GB"/>
        </w:rPr>
      </w:pPr>
    </w:p>
    <w:p w14:paraId="1AC445FE" w14:textId="77777777" w:rsidR="00B564AC" w:rsidRDefault="001645C9" w:rsidP="00B564AC">
      <w:pPr>
        <w:pStyle w:val="ListParagraph"/>
        <w:numPr>
          <w:ilvl w:val="0"/>
          <w:numId w:val="50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Expert. They are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registered users that automatically have their observations validated. They can </w:t>
      </w:r>
      <w:r w:rsidR="00B564AC">
        <w:rPr>
          <w:rFonts w:cs="Arial"/>
          <w:sz w:val="20"/>
          <w:szCs w:val="20"/>
          <w:lang w:val="en-GB"/>
        </w:rPr>
        <w:t>access</w:t>
      </w:r>
      <w:r>
        <w:rPr>
          <w:rFonts w:cs="Arial"/>
          <w:sz w:val="20"/>
          <w:szCs w:val="20"/>
          <w:lang w:val="en-GB"/>
        </w:rPr>
        <w:t xml:space="preserve"> to their observations and change their profile, password, etc.</w:t>
      </w:r>
      <w:r w:rsidR="00B564AC">
        <w:rPr>
          <w:rFonts w:cs="Arial"/>
          <w:sz w:val="20"/>
          <w:szCs w:val="20"/>
          <w:lang w:val="en-GB"/>
        </w:rPr>
        <w:t xml:space="preserve"> They can send observations with images and without images (only comments)</w:t>
      </w:r>
    </w:p>
    <w:p w14:paraId="76BDF198" w14:textId="77777777" w:rsidR="00B564AC" w:rsidRDefault="00B564AC" w:rsidP="00B564AC">
      <w:pPr>
        <w:pStyle w:val="ListParagraph"/>
        <w:jc w:val="both"/>
        <w:rPr>
          <w:b/>
          <w:color w:val="FF0000"/>
          <w:sz w:val="20"/>
          <w:szCs w:val="20"/>
          <w:lang w:val="en-GB"/>
        </w:rPr>
      </w:pPr>
      <w:r w:rsidRPr="00CA4D20">
        <w:rPr>
          <w:b/>
          <w:color w:val="FF0000"/>
          <w:sz w:val="20"/>
          <w:szCs w:val="20"/>
          <w:lang w:val="en-GB"/>
        </w:rPr>
        <w:t>IMATGE D'UNA PANTALLA</w:t>
      </w:r>
    </w:p>
    <w:p w14:paraId="6FEA49A1" w14:textId="77777777" w:rsidR="000304D9" w:rsidRPr="00B564AC" w:rsidRDefault="000304D9" w:rsidP="00B564AC">
      <w:pPr>
        <w:pStyle w:val="ListParagraph"/>
        <w:jc w:val="both"/>
        <w:rPr>
          <w:rFonts w:cs="Arial"/>
          <w:sz w:val="20"/>
          <w:szCs w:val="20"/>
          <w:highlight w:val="yellow"/>
          <w:lang w:val="en-GB"/>
        </w:rPr>
      </w:pPr>
    </w:p>
    <w:p w14:paraId="0A17979C" w14:textId="77777777" w:rsidR="00B564AC" w:rsidRDefault="001645C9" w:rsidP="00B564AC">
      <w:pPr>
        <w:pStyle w:val="ListParagraph"/>
        <w:numPr>
          <w:ilvl w:val="0"/>
          <w:numId w:val="50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lastRenderedPageBreak/>
        <w:t xml:space="preserve">Non expert. They are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 w:rsidR="00B564AC">
        <w:rPr>
          <w:rFonts w:cs="Arial"/>
          <w:sz w:val="20"/>
          <w:szCs w:val="20"/>
          <w:lang w:val="en-GB"/>
        </w:rPr>
        <w:t xml:space="preserve"> registered</w:t>
      </w:r>
      <w:r>
        <w:rPr>
          <w:rFonts w:cs="Arial"/>
          <w:sz w:val="20"/>
          <w:szCs w:val="20"/>
          <w:lang w:val="en-GB"/>
        </w:rPr>
        <w:t xml:space="preserve"> </w:t>
      </w:r>
      <w:r w:rsidR="00B564AC">
        <w:rPr>
          <w:rFonts w:cs="Arial"/>
          <w:sz w:val="20"/>
          <w:szCs w:val="20"/>
          <w:lang w:val="en-GB"/>
        </w:rPr>
        <w:t>users whose observations must to be validated. They can access to their observations and change their profile, password, etc. They can send observations with images and without images (only comments)</w:t>
      </w:r>
    </w:p>
    <w:p w14:paraId="461FE15C" w14:textId="77777777" w:rsidR="00B564AC" w:rsidRDefault="001645C9" w:rsidP="001645C9">
      <w:pPr>
        <w:pStyle w:val="ListParagraph"/>
        <w:numPr>
          <w:ilvl w:val="0"/>
          <w:numId w:val="50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Not registered </w:t>
      </w:r>
      <w:r w:rsidR="00B564AC">
        <w:rPr>
          <w:rFonts w:cs="Arial"/>
          <w:sz w:val="20"/>
          <w:szCs w:val="20"/>
          <w:lang w:val="en-GB"/>
        </w:rPr>
        <w:t>users. Their observations must include always an image, they cannot be identified, so they cannot change their profile, neither query their observations.</w:t>
      </w:r>
    </w:p>
    <w:p w14:paraId="50156E46" w14:textId="77777777" w:rsidR="00CC2039" w:rsidRDefault="00CC2039" w:rsidP="002C2A78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306" w:name="_Toc431134891"/>
    </w:p>
    <w:p w14:paraId="613443D3" w14:textId="77777777" w:rsidR="002C2A78" w:rsidRPr="001D4F6B" w:rsidRDefault="00CC2039" w:rsidP="002C2A78">
      <w:pPr>
        <w:pStyle w:val="Heading2"/>
        <w:jc w:val="both"/>
        <w:rPr>
          <w:rFonts w:cs="Arial"/>
          <w:sz w:val="20"/>
          <w:szCs w:val="20"/>
          <w:lang w:val="en-GB"/>
        </w:rPr>
      </w:pPr>
      <w:bookmarkStart w:id="307" w:name="_Toc431259998"/>
      <w:r>
        <w:rPr>
          <w:rFonts w:cs="Arial"/>
          <w:sz w:val="20"/>
          <w:szCs w:val="20"/>
          <w:lang w:val="en-GB"/>
        </w:rPr>
        <w:t>3</w:t>
      </w:r>
      <w:r w:rsidR="002C2A78" w:rsidRPr="001D4F6B">
        <w:rPr>
          <w:rFonts w:cs="Arial"/>
          <w:sz w:val="20"/>
          <w:szCs w:val="20"/>
          <w:lang w:val="en-GB"/>
        </w:rPr>
        <w:t>.</w:t>
      </w:r>
      <w:r>
        <w:rPr>
          <w:rFonts w:cs="Arial"/>
          <w:sz w:val="20"/>
          <w:szCs w:val="20"/>
          <w:lang w:val="en-GB"/>
        </w:rPr>
        <w:t>5</w:t>
      </w:r>
      <w:r w:rsidR="002C2A78" w:rsidRPr="001D4F6B">
        <w:rPr>
          <w:rFonts w:cs="Arial"/>
          <w:sz w:val="20"/>
          <w:szCs w:val="20"/>
          <w:lang w:val="en-GB"/>
        </w:rPr>
        <w:t xml:space="preserve"> </w:t>
      </w:r>
      <w:r w:rsidR="002C2A78">
        <w:rPr>
          <w:rFonts w:cs="Arial"/>
          <w:sz w:val="20"/>
          <w:szCs w:val="20"/>
          <w:lang w:val="en-GB"/>
        </w:rPr>
        <w:t>TRANSLATION</w:t>
      </w:r>
      <w:bookmarkEnd w:id="306"/>
      <w:bookmarkEnd w:id="307"/>
    </w:p>
    <w:p w14:paraId="2D1AF209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7DC40AD3" w14:textId="77777777" w:rsidR="001C3E44" w:rsidRDefault="001C3E44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To translate </w:t>
      </w: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project to other languages, it’s necessary to translate the following </w:t>
      </w:r>
      <w:r w:rsidR="00C47C23">
        <w:rPr>
          <w:rFonts w:cs="Arial"/>
          <w:sz w:val="20"/>
          <w:szCs w:val="20"/>
          <w:lang w:val="en-GB"/>
        </w:rPr>
        <w:t xml:space="preserve">message </w:t>
      </w:r>
      <w:r>
        <w:rPr>
          <w:rFonts w:cs="Arial"/>
          <w:sz w:val="20"/>
          <w:szCs w:val="20"/>
          <w:lang w:val="en-GB"/>
        </w:rPr>
        <w:t>files:</w:t>
      </w:r>
    </w:p>
    <w:p w14:paraId="64E02C66" w14:textId="77777777" w:rsidR="001C3E44" w:rsidRDefault="001C3E44" w:rsidP="002C2A78">
      <w:pPr>
        <w:jc w:val="both"/>
        <w:rPr>
          <w:rFonts w:cs="Arial"/>
          <w:sz w:val="20"/>
          <w:szCs w:val="20"/>
          <w:lang w:val="en-GB"/>
        </w:rPr>
      </w:pPr>
    </w:p>
    <w:p w14:paraId="071426B1" w14:textId="77777777" w:rsidR="001C3E44" w:rsidRDefault="001C3E44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Geoportal and App messages:</w:t>
      </w:r>
    </w:p>
    <w:p w14:paraId="2B1CFB6A" w14:textId="77777777" w:rsidR="002C2A78" w:rsidRDefault="002C2A78" w:rsidP="002C2A78">
      <w:pPr>
        <w:pStyle w:val="ListParagraph"/>
        <w:numPr>
          <w:ilvl w:val="0"/>
          <w:numId w:val="45"/>
        </w:num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 xml:space="preserve">Create </w:t>
      </w:r>
      <w:del w:id="308" w:author="Isaac Besora" w:date="2015-09-29T17:51:00Z">
        <w:r w:rsidDel="0093728E">
          <w:rPr>
            <w:rFonts w:cs="Arial"/>
            <w:sz w:val="20"/>
            <w:szCs w:val="20"/>
            <w:lang w:val="en-GB"/>
          </w:rPr>
          <w:delText>the following files</w:delText>
        </w:r>
      </w:del>
      <w:ins w:id="309" w:author="Isaac Besora" w:date="2015-09-29T17:51:00Z">
        <w:r w:rsidR="0093728E">
          <w:rPr>
            <w:rFonts w:cs="Arial"/>
            <w:sz w:val="20"/>
            <w:szCs w:val="20"/>
            <w:lang w:val="en-GB"/>
          </w:rPr>
          <w:t xml:space="preserve">a folder named XX </w:t>
        </w:r>
      </w:ins>
      <w:ins w:id="310" w:author="Isaac Besora" w:date="2015-09-29T17:52:00Z">
        <w:r w:rsidR="0093728E">
          <w:rPr>
            <w:rFonts w:cs="Arial"/>
            <w:sz w:val="20"/>
            <w:szCs w:val="20"/>
            <w:lang w:val="en-GB"/>
          </w:rPr>
          <w:t>(</w:t>
        </w:r>
      </w:ins>
      <w:ins w:id="311" w:author="Isaac Besora" w:date="2015-09-29T17:51:00Z">
        <w:r w:rsidR="0093728E">
          <w:rPr>
            <w:rFonts w:cs="Arial"/>
            <w:sz w:val="20"/>
            <w:szCs w:val="20"/>
            <w:lang w:val="en-GB"/>
          </w:rPr>
          <w:t>where</w:t>
        </w:r>
      </w:ins>
      <w:r>
        <w:rPr>
          <w:rFonts w:cs="Arial"/>
          <w:sz w:val="20"/>
          <w:szCs w:val="20"/>
          <w:lang w:val="en-GB"/>
        </w:rPr>
        <w:t xml:space="preserve"> </w:t>
      </w:r>
      <w:del w:id="312" w:author="Isaac Besora" w:date="2015-09-29T17:51:00Z">
        <w:r w:rsidDel="0093728E">
          <w:rPr>
            <w:rFonts w:cs="Arial"/>
            <w:sz w:val="20"/>
            <w:szCs w:val="20"/>
            <w:lang w:val="en-GB"/>
          </w:rPr>
          <w:delText>(</w:delText>
        </w:r>
      </w:del>
      <w:r w:rsidRPr="00210C9B">
        <w:rPr>
          <w:rFonts w:cs="Arial"/>
          <w:i/>
          <w:sz w:val="20"/>
          <w:szCs w:val="20"/>
          <w:lang w:val="en-GB"/>
        </w:rPr>
        <w:t>XX</w:t>
      </w:r>
      <w:r w:rsidR="001C3E44">
        <w:rPr>
          <w:rFonts w:cs="Arial"/>
          <w:sz w:val="20"/>
          <w:szCs w:val="20"/>
          <w:lang w:val="en-GB"/>
        </w:rPr>
        <w:t xml:space="preserve"> means the language </w:t>
      </w:r>
      <w:del w:id="313" w:author="Isaac Besora" w:date="2015-09-29T17:51:00Z">
        <w:r w:rsidR="001C3E44" w:rsidDel="0093728E">
          <w:rPr>
            <w:rFonts w:cs="Arial"/>
            <w:sz w:val="20"/>
            <w:szCs w:val="20"/>
            <w:lang w:val="en-GB"/>
          </w:rPr>
          <w:delText>Id)</w:delText>
        </w:r>
      </w:del>
      <w:ins w:id="314" w:author="Isaac Besora" w:date="2015-09-29T17:51:00Z">
        <w:r w:rsidR="0093728E">
          <w:rPr>
            <w:rFonts w:cs="Arial"/>
            <w:sz w:val="20"/>
            <w:szCs w:val="20"/>
            <w:lang w:val="en-GB"/>
          </w:rPr>
          <w:t>locale as in the Languages Table)</w:t>
        </w:r>
      </w:ins>
      <w:r w:rsidR="001C3E44">
        <w:rPr>
          <w:rFonts w:cs="Arial"/>
          <w:sz w:val="20"/>
          <w:szCs w:val="20"/>
          <w:lang w:val="en-GB"/>
        </w:rPr>
        <w:t xml:space="preserve"> in the folder</w:t>
      </w:r>
      <w:ins w:id="315" w:author="Isaac Besora" w:date="2015-09-29T17:53:00Z">
        <w:r w:rsidR="0093728E">
          <w:rPr>
            <w:rFonts w:cs="Arial"/>
            <w:sz w:val="20"/>
            <w:szCs w:val="20"/>
            <w:lang w:val="en-GB"/>
          </w:rPr>
          <w:t xml:space="preserve"> </w:t>
        </w:r>
      </w:ins>
      <w:del w:id="316" w:author="Isaac Besora" w:date="2015-09-29T17:53:00Z">
        <w:r w:rsidR="001C3E44" w:rsidRPr="0093728E" w:rsidDel="0093728E">
          <w:rPr>
            <w:rFonts w:cs="Arial"/>
            <w:i/>
            <w:sz w:val="20"/>
            <w:szCs w:val="20"/>
            <w:lang w:val="en-GB"/>
            <w:rPrChange w:id="317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delText xml:space="preserve"> </w:delText>
        </w:r>
      </w:del>
      <w:ins w:id="318" w:author="Isaac Besora" w:date="2015-09-29T17:53:00Z">
        <w:r w:rsidR="0093728E" w:rsidRPr="0093728E">
          <w:rPr>
            <w:rFonts w:cs="Arial"/>
            <w:i/>
            <w:sz w:val="20"/>
            <w:szCs w:val="20"/>
            <w:lang w:val="en-GB"/>
            <w:rPrChange w:id="319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t>/</w:t>
        </w:r>
      </w:ins>
      <w:del w:id="320" w:author="Isaac Besora" w:date="2015-09-29T17:51:00Z">
        <w:r w:rsidR="001C3E44" w:rsidRPr="0093728E" w:rsidDel="00BA711D">
          <w:rPr>
            <w:rFonts w:cs="Arial"/>
            <w:i/>
            <w:sz w:val="20"/>
            <w:szCs w:val="20"/>
            <w:highlight w:val="yellow"/>
            <w:lang w:val="en-GB"/>
            <w:rPrChange w:id="321" w:author="Isaac Besora" w:date="2015-09-29T17:54:00Z">
              <w:rPr>
                <w:rFonts w:cs="Arial"/>
                <w:sz w:val="20"/>
                <w:szCs w:val="20"/>
                <w:highlight w:val="yellow"/>
                <w:lang w:val="en-GB"/>
              </w:rPr>
            </w:rPrChange>
          </w:rPr>
          <w:delText>...\XXXXXX</w:delText>
        </w:r>
      </w:del>
      <w:ins w:id="322" w:author="Isaac Besora" w:date="2015-09-29T17:51:00Z">
        <w:r w:rsidR="00BA711D" w:rsidRPr="0093728E">
          <w:rPr>
            <w:rFonts w:cs="Arial"/>
            <w:i/>
            <w:sz w:val="20"/>
            <w:szCs w:val="20"/>
            <w:lang w:val="en-GB"/>
            <w:rPrChange w:id="323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t>app/</w:t>
        </w:r>
        <w:proofErr w:type="spellStart"/>
        <w:r w:rsidR="00BA711D" w:rsidRPr="0093728E">
          <w:rPr>
            <w:rFonts w:cs="Arial"/>
            <w:i/>
            <w:sz w:val="20"/>
            <w:szCs w:val="20"/>
            <w:lang w:val="en-GB"/>
            <w:rPrChange w:id="324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t>lang</w:t>
        </w:r>
        <w:proofErr w:type="spellEnd"/>
        <w:r w:rsidR="00BA711D" w:rsidRPr="0093728E">
          <w:rPr>
            <w:rFonts w:cs="Arial"/>
            <w:i/>
            <w:sz w:val="20"/>
            <w:szCs w:val="20"/>
            <w:lang w:val="en-GB"/>
            <w:rPrChange w:id="325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t>/</w:t>
        </w:r>
      </w:ins>
      <w:ins w:id="326" w:author="Isaac Besora" w:date="2015-09-29T17:53:00Z">
        <w:r w:rsidR="0093728E">
          <w:rPr>
            <w:rFonts w:cs="Arial"/>
            <w:sz w:val="20"/>
            <w:szCs w:val="20"/>
            <w:lang w:val="en-GB"/>
          </w:rPr>
          <w:t xml:space="preserve"> under the geoportal root folder</w:t>
        </w:r>
      </w:ins>
    </w:p>
    <w:p w14:paraId="11E5E44F" w14:textId="77777777" w:rsidR="002C2A78" w:rsidRDefault="002C2A78" w:rsidP="002C2A78">
      <w:pPr>
        <w:pStyle w:val="ListParagraph"/>
        <w:numPr>
          <w:ilvl w:val="1"/>
          <w:numId w:val="45"/>
        </w:numPr>
        <w:jc w:val="both"/>
        <w:rPr>
          <w:rFonts w:cs="Arial"/>
          <w:sz w:val="20"/>
          <w:szCs w:val="20"/>
          <w:lang w:val="en-GB"/>
        </w:rPr>
      </w:pPr>
      <w:proofErr w:type="spellStart"/>
      <w:r>
        <w:rPr>
          <w:rFonts w:cs="Arial"/>
          <w:sz w:val="20"/>
          <w:szCs w:val="20"/>
          <w:lang w:val="en-GB"/>
        </w:rPr>
        <w:t>email</w:t>
      </w:r>
      <w:del w:id="327" w:author="Isaac Besora" w:date="2015-09-29T17:52:00Z">
        <w:r w:rsidDel="0093728E">
          <w:rPr>
            <w:rFonts w:cs="Arial"/>
            <w:sz w:val="20"/>
            <w:szCs w:val="20"/>
            <w:lang w:val="en-GB"/>
          </w:rPr>
          <w:delText>_</w:delText>
        </w:r>
        <w:r w:rsidRPr="00210C9B" w:rsidDel="0093728E">
          <w:rPr>
            <w:rFonts w:cs="Arial"/>
            <w:i/>
            <w:sz w:val="20"/>
            <w:szCs w:val="20"/>
            <w:lang w:val="en-GB"/>
          </w:rPr>
          <w:delText>XX</w:delText>
        </w:r>
      </w:del>
      <w:r>
        <w:rPr>
          <w:rFonts w:cs="Arial"/>
          <w:sz w:val="20"/>
          <w:szCs w:val="20"/>
          <w:lang w:val="en-GB"/>
        </w:rPr>
        <w:t>.php</w:t>
      </w:r>
      <w:proofErr w:type="spellEnd"/>
    </w:p>
    <w:p w14:paraId="3B745329" w14:textId="77777777" w:rsidR="002C2A78" w:rsidRDefault="002C2A78" w:rsidP="002C2A78">
      <w:pPr>
        <w:pStyle w:val="ListParagraph"/>
        <w:numPr>
          <w:ilvl w:val="1"/>
          <w:numId w:val="45"/>
        </w:numPr>
        <w:jc w:val="both"/>
        <w:rPr>
          <w:ins w:id="328" w:author="Isaac Besora" w:date="2015-09-29T17:52:00Z"/>
          <w:rFonts w:cs="Arial"/>
          <w:sz w:val="20"/>
          <w:szCs w:val="20"/>
          <w:lang w:val="en-GB"/>
        </w:rPr>
      </w:pPr>
      <w:proofErr w:type="spellStart"/>
      <w:r>
        <w:rPr>
          <w:rFonts w:cs="Arial"/>
          <w:sz w:val="20"/>
          <w:szCs w:val="20"/>
          <w:lang w:val="en-GB"/>
        </w:rPr>
        <w:t>ui</w:t>
      </w:r>
      <w:del w:id="329" w:author="Isaac Besora" w:date="2015-09-29T17:52:00Z">
        <w:r w:rsidDel="0093728E">
          <w:rPr>
            <w:rFonts w:cs="Arial"/>
            <w:sz w:val="20"/>
            <w:szCs w:val="20"/>
            <w:lang w:val="en-GB"/>
          </w:rPr>
          <w:delText>_</w:delText>
        </w:r>
        <w:r w:rsidRPr="00210C9B" w:rsidDel="0093728E">
          <w:rPr>
            <w:rFonts w:cs="Arial"/>
            <w:i/>
            <w:sz w:val="20"/>
            <w:szCs w:val="20"/>
            <w:lang w:val="en-GB"/>
          </w:rPr>
          <w:delText>XX</w:delText>
        </w:r>
      </w:del>
      <w:r>
        <w:rPr>
          <w:rFonts w:cs="Arial"/>
          <w:sz w:val="20"/>
          <w:szCs w:val="20"/>
          <w:lang w:val="en-GB"/>
        </w:rPr>
        <w:t>.php</w:t>
      </w:r>
      <w:proofErr w:type="spellEnd"/>
    </w:p>
    <w:p w14:paraId="78A72907" w14:textId="77777777" w:rsidR="0093728E" w:rsidRDefault="0093728E" w:rsidP="0093728E">
      <w:pPr>
        <w:pStyle w:val="ListParagraph"/>
        <w:numPr>
          <w:ilvl w:val="0"/>
          <w:numId w:val="45"/>
        </w:numPr>
        <w:jc w:val="both"/>
        <w:rPr>
          <w:rFonts w:cs="Arial"/>
          <w:sz w:val="20"/>
          <w:szCs w:val="20"/>
          <w:lang w:val="en-GB"/>
        </w:rPr>
        <w:pPrChange w:id="330" w:author="Isaac Besora" w:date="2015-09-29T17:52:00Z">
          <w:pPr>
            <w:pStyle w:val="ListParagraph"/>
            <w:numPr>
              <w:ilvl w:val="1"/>
              <w:numId w:val="45"/>
            </w:numPr>
            <w:ind w:left="1440" w:hanging="360"/>
            <w:jc w:val="both"/>
          </w:pPr>
        </w:pPrChange>
      </w:pPr>
      <w:ins w:id="331" w:author="Isaac Besora" w:date="2015-09-29T17:52:00Z">
        <w:r>
          <w:rPr>
            <w:rFonts w:cs="Arial"/>
            <w:sz w:val="20"/>
            <w:szCs w:val="20"/>
            <w:lang w:val="en-GB"/>
          </w:rPr>
          <w:t xml:space="preserve">Create the file </w:t>
        </w:r>
      </w:ins>
      <w:ins w:id="332" w:author="Isaac Besora" w:date="2015-09-29T17:53:00Z">
        <w:r w:rsidRPr="0093728E">
          <w:rPr>
            <w:rFonts w:cs="Arial"/>
            <w:i/>
            <w:sz w:val="20"/>
            <w:szCs w:val="20"/>
            <w:lang w:val="en-GB"/>
            <w:rPrChange w:id="333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t>xx.js</w:t>
        </w:r>
        <w:r>
          <w:rPr>
            <w:rFonts w:cs="Arial"/>
            <w:sz w:val="20"/>
            <w:szCs w:val="20"/>
            <w:lang w:val="en-GB"/>
          </w:rPr>
          <w:t xml:space="preserve"> in the folder </w:t>
        </w:r>
        <w:r w:rsidRPr="0093728E">
          <w:rPr>
            <w:rFonts w:cs="Arial"/>
            <w:i/>
            <w:sz w:val="20"/>
            <w:szCs w:val="20"/>
            <w:lang w:val="en-GB"/>
            <w:rPrChange w:id="334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t>/www/</w:t>
        </w:r>
        <w:proofErr w:type="spellStart"/>
        <w:r w:rsidRPr="0093728E">
          <w:rPr>
            <w:rFonts w:cs="Arial"/>
            <w:i/>
            <w:sz w:val="20"/>
            <w:szCs w:val="20"/>
            <w:lang w:val="en-GB"/>
            <w:rPrChange w:id="335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t>js</w:t>
        </w:r>
        <w:proofErr w:type="spellEnd"/>
        <w:r w:rsidRPr="0093728E">
          <w:rPr>
            <w:rFonts w:cs="Arial"/>
            <w:i/>
            <w:sz w:val="20"/>
            <w:szCs w:val="20"/>
            <w:lang w:val="en-GB"/>
            <w:rPrChange w:id="336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t>/</w:t>
        </w:r>
      </w:ins>
      <w:ins w:id="337" w:author="Isaac Besora" w:date="2015-09-29T17:54:00Z">
        <w:r w:rsidRPr="0093728E">
          <w:rPr>
            <w:rFonts w:cs="Arial"/>
            <w:i/>
            <w:sz w:val="20"/>
            <w:szCs w:val="20"/>
            <w:lang w:val="en-GB"/>
            <w:rPrChange w:id="338" w:author="Isaac Besora" w:date="2015-09-29T17:54:00Z">
              <w:rPr>
                <w:rFonts w:cs="Arial"/>
                <w:sz w:val="20"/>
                <w:szCs w:val="20"/>
                <w:lang w:val="en-GB"/>
              </w:rPr>
            </w:rPrChange>
          </w:rPr>
          <w:t>Lang/</w:t>
        </w:r>
        <w:r>
          <w:rPr>
            <w:rFonts w:cs="Arial"/>
            <w:sz w:val="20"/>
            <w:szCs w:val="20"/>
            <w:lang w:val="en-GB"/>
          </w:rPr>
          <w:t xml:space="preserve"> where xx is the language local as in the Languages table</w:t>
        </w:r>
      </w:ins>
    </w:p>
    <w:p w14:paraId="3FDDE947" w14:textId="77777777" w:rsidR="002C2A78" w:rsidRPr="000304D9" w:rsidDel="0093728E" w:rsidRDefault="002C2A78" w:rsidP="002C2A78">
      <w:pPr>
        <w:pStyle w:val="ListParagraph"/>
        <w:numPr>
          <w:ilvl w:val="1"/>
          <w:numId w:val="45"/>
        </w:numPr>
        <w:jc w:val="both"/>
        <w:rPr>
          <w:del w:id="339" w:author="Isaac Besora" w:date="2015-09-29T17:54:00Z"/>
          <w:rFonts w:cs="Arial"/>
          <w:sz w:val="20"/>
          <w:szCs w:val="20"/>
          <w:highlight w:val="yellow"/>
          <w:lang w:val="en-GB"/>
        </w:rPr>
      </w:pPr>
      <w:del w:id="340" w:author="Isaac Besora" w:date="2015-09-29T17:54:00Z">
        <w:r w:rsidRPr="000304D9" w:rsidDel="0093728E">
          <w:rPr>
            <w:rFonts w:cs="Arial"/>
            <w:sz w:val="20"/>
            <w:szCs w:val="20"/>
            <w:highlight w:val="yellow"/>
            <w:lang w:val="en-GB"/>
          </w:rPr>
          <w:delText>app_</w:delText>
        </w:r>
        <w:r w:rsidRPr="000304D9" w:rsidDel="0093728E">
          <w:rPr>
            <w:rFonts w:cs="Arial"/>
            <w:i/>
            <w:sz w:val="20"/>
            <w:szCs w:val="20"/>
            <w:highlight w:val="yellow"/>
            <w:lang w:val="en-GB"/>
          </w:rPr>
          <w:delText>XX</w:delText>
        </w:r>
        <w:r w:rsidRPr="000304D9" w:rsidDel="0093728E">
          <w:rPr>
            <w:rFonts w:cs="Arial"/>
            <w:sz w:val="20"/>
            <w:szCs w:val="20"/>
            <w:highlight w:val="yellow"/>
            <w:lang w:val="en-GB"/>
          </w:rPr>
          <w:delText>.php</w:delText>
        </w:r>
      </w:del>
    </w:p>
    <w:p w14:paraId="3F4B2CD3" w14:textId="77777777" w:rsidR="002C2A78" w:rsidRDefault="002C2A78" w:rsidP="002C2A78">
      <w:pPr>
        <w:ind w:left="720"/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These files can be copied from the English ones, or from whatever language is preferred.</w:t>
      </w:r>
    </w:p>
    <w:p w14:paraId="420360EF" w14:textId="77777777" w:rsidR="001C3E44" w:rsidRDefault="001C3E44" w:rsidP="002C2A78">
      <w:pPr>
        <w:ind w:left="720"/>
        <w:jc w:val="both"/>
        <w:rPr>
          <w:rFonts w:cs="Arial"/>
          <w:sz w:val="20"/>
          <w:szCs w:val="20"/>
          <w:lang w:val="en-GB"/>
        </w:rPr>
      </w:pPr>
    </w:p>
    <w:p w14:paraId="16AA9934" w14:textId="77777777" w:rsidR="001C3E44" w:rsidDel="0093728E" w:rsidRDefault="001C3E44" w:rsidP="001C3E44">
      <w:pPr>
        <w:jc w:val="both"/>
        <w:rPr>
          <w:del w:id="341" w:author="Isaac Besora" w:date="2015-09-29T17:55:00Z"/>
          <w:rFonts w:cs="Arial"/>
          <w:sz w:val="20"/>
          <w:szCs w:val="20"/>
          <w:lang w:val="en-GB"/>
        </w:rPr>
      </w:pPr>
      <w:proofErr w:type="spellStart"/>
      <w:r>
        <w:rPr>
          <w:rFonts w:cs="Arial"/>
          <w:sz w:val="20"/>
          <w:szCs w:val="20"/>
          <w:lang w:val="en-GB"/>
        </w:rPr>
        <w:t>IASTracker</w:t>
      </w:r>
      <w:proofErr w:type="spellEnd"/>
      <w:r>
        <w:rPr>
          <w:rFonts w:cs="Arial"/>
          <w:sz w:val="20"/>
          <w:szCs w:val="20"/>
          <w:lang w:val="en-GB"/>
        </w:rPr>
        <w:t xml:space="preserve"> </w:t>
      </w:r>
      <w:proofErr w:type="spellStart"/>
      <w:r>
        <w:rPr>
          <w:rFonts w:cs="Arial"/>
          <w:sz w:val="20"/>
          <w:szCs w:val="20"/>
          <w:lang w:val="en-GB"/>
        </w:rPr>
        <w:t>postgreSQL</w:t>
      </w:r>
      <w:proofErr w:type="spellEnd"/>
      <w:r>
        <w:rPr>
          <w:rFonts w:cs="Arial"/>
          <w:sz w:val="20"/>
          <w:szCs w:val="20"/>
          <w:lang w:val="en-GB"/>
        </w:rPr>
        <w:t xml:space="preserve"> database messages:</w:t>
      </w:r>
      <w:ins w:id="342" w:author="Isaac Besora" w:date="2015-09-29T17:56:00Z">
        <w:r w:rsidR="0093728E">
          <w:rPr>
            <w:rFonts w:cs="Arial"/>
            <w:sz w:val="20"/>
            <w:szCs w:val="20"/>
            <w:lang w:val="en-GB"/>
          </w:rPr>
          <w:t xml:space="preserve"> </w:t>
        </w:r>
      </w:ins>
      <w:ins w:id="343" w:author="Isaac Besora" w:date="2015-09-29T17:57:00Z">
        <w:r w:rsidR="009856FE">
          <w:rPr>
            <w:rFonts w:cs="Arial"/>
            <w:sz w:val="20"/>
            <w:szCs w:val="20"/>
            <w:lang w:val="en-GB"/>
          </w:rPr>
          <w:t>Currently s</w:t>
        </w:r>
        <w:r w:rsidR="0093728E">
          <w:rPr>
            <w:rFonts w:cs="Arial"/>
            <w:sz w:val="20"/>
            <w:szCs w:val="20"/>
            <w:lang w:val="en-GB"/>
          </w:rPr>
          <w:t xml:space="preserve">ome texts are </w:t>
        </w:r>
      </w:ins>
      <w:ins w:id="344" w:author="Isaac Besora" w:date="2015-09-29T17:56:00Z">
        <w:r w:rsidR="0093728E">
          <w:rPr>
            <w:rFonts w:cs="Arial"/>
            <w:sz w:val="20"/>
            <w:szCs w:val="20"/>
            <w:lang w:val="en-GB"/>
          </w:rPr>
          <w:t xml:space="preserve">not possible to translate </w:t>
        </w:r>
      </w:ins>
      <w:ins w:id="345" w:author="Isaac Besora" w:date="2015-09-29T17:57:00Z">
        <w:r w:rsidR="0093728E">
          <w:rPr>
            <w:rFonts w:cs="Arial"/>
            <w:sz w:val="20"/>
            <w:szCs w:val="20"/>
            <w:lang w:val="en-GB"/>
          </w:rPr>
          <w:t>from</w:t>
        </w:r>
      </w:ins>
      <w:ins w:id="346" w:author="Isaac Besora" w:date="2015-09-29T17:56:00Z">
        <w:r w:rsidR="0093728E">
          <w:rPr>
            <w:rFonts w:cs="Arial"/>
            <w:sz w:val="20"/>
            <w:szCs w:val="20"/>
            <w:lang w:val="en-GB"/>
          </w:rPr>
          <w:t xml:space="preserve"> the geoportal administration interface and it must be done directly through the </w:t>
        </w:r>
      </w:ins>
      <w:ins w:id="347" w:author="Isaac Besora" w:date="2015-09-29T17:57:00Z">
        <w:r w:rsidR="0093728E">
          <w:rPr>
            <w:rFonts w:cs="Arial"/>
            <w:sz w:val="20"/>
            <w:szCs w:val="20"/>
            <w:lang w:val="en-GB"/>
          </w:rPr>
          <w:t>PostgreSQL</w:t>
        </w:r>
      </w:ins>
      <w:ins w:id="348" w:author="Isaac Besora" w:date="2015-09-29T17:56:00Z">
        <w:r w:rsidR="0093728E">
          <w:rPr>
            <w:rFonts w:cs="Arial"/>
            <w:sz w:val="20"/>
            <w:szCs w:val="20"/>
            <w:lang w:val="en-GB"/>
          </w:rPr>
          <w:t xml:space="preserve"> database interface. </w:t>
        </w:r>
      </w:ins>
    </w:p>
    <w:p w14:paraId="29C41458" w14:textId="77777777" w:rsidR="0093728E" w:rsidRDefault="0093728E" w:rsidP="001C3E44">
      <w:pPr>
        <w:jc w:val="both"/>
        <w:rPr>
          <w:ins w:id="349" w:author="Isaac Besora" w:date="2015-09-29T17:59:00Z"/>
          <w:rFonts w:cs="Arial"/>
          <w:sz w:val="20"/>
          <w:szCs w:val="20"/>
          <w:lang w:val="en-GB"/>
        </w:rPr>
      </w:pPr>
    </w:p>
    <w:p w14:paraId="624D2D23" w14:textId="77777777" w:rsidR="0093728E" w:rsidRDefault="0093728E" w:rsidP="001C3E44">
      <w:pPr>
        <w:jc w:val="both"/>
        <w:rPr>
          <w:ins w:id="350" w:author="Isaac Besora" w:date="2015-09-29T17:59:00Z"/>
          <w:rFonts w:cs="Arial"/>
          <w:sz w:val="20"/>
          <w:szCs w:val="20"/>
          <w:lang w:val="en-GB"/>
        </w:rPr>
      </w:pPr>
      <w:ins w:id="351" w:author="Isaac Besora" w:date="2015-09-29T17:59:00Z">
        <w:r>
          <w:rPr>
            <w:rFonts w:cs="Arial"/>
            <w:sz w:val="20"/>
            <w:szCs w:val="20"/>
            <w:lang w:val="en-GB"/>
          </w:rPr>
          <w:t>The following steps must be performed in order to add a language</w:t>
        </w:r>
      </w:ins>
    </w:p>
    <w:p w14:paraId="45C98842" w14:textId="77777777" w:rsidR="001C3E44" w:rsidDel="0093728E" w:rsidRDefault="001C3E44" w:rsidP="001C3E44">
      <w:pPr>
        <w:jc w:val="both"/>
        <w:rPr>
          <w:del w:id="352" w:author="Isaac Besora" w:date="2015-09-29T17:59:00Z"/>
          <w:rFonts w:cs="Arial"/>
          <w:sz w:val="20"/>
          <w:szCs w:val="20"/>
          <w:lang w:val="en-GB"/>
        </w:rPr>
      </w:pPr>
    </w:p>
    <w:p w14:paraId="5F7D1F12" w14:textId="77777777" w:rsidR="001C3E44" w:rsidRDefault="001C3E44" w:rsidP="001C3E44">
      <w:pPr>
        <w:pStyle w:val="ListParagraph"/>
        <w:numPr>
          <w:ilvl w:val="0"/>
          <w:numId w:val="26"/>
        </w:numPr>
        <w:jc w:val="both"/>
        <w:rPr>
          <w:ins w:id="353" w:author="Isaac Besora" w:date="2015-09-29T18:00:00Z"/>
          <w:rFonts w:cs="Arial"/>
          <w:sz w:val="20"/>
          <w:szCs w:val="20"/>
          <w:lang w:val="en-GB"/>
        </w:rPr>
      </w:pPr>
      <w:del w:id="354" w:author="Isaac Besora" w:date="2015-09-29T17:59:00Z">
        <w:r w:rsidRPr="00CF3ED8" w:rsidDel="0093728E">
          <w:rPr>
            <w:rFonts w:cs="Arial"/>
            <w:sz w:val="20"/>
            <w:szCs w:val="20"/>
            <w:lang w:val="en-GB"/>
          </w:rPr>
          <w:delText xml:space="preserve">Enter IASTracker geoportal with an </w:delText>
        </w:r>
        <w:r w:rsidDel="0093728E">
          <w:rPr>
            <w:rFonts w:cs="Arial"/>
            <w:sz w:val="20"/>
            <w:szCs w:val="20"/>
            <w:lang w:val="en-GB"/>
          </w:rPr>
          <w:delText>administrator</w:delText>
        </w:r>
        <w:r w:rsidRPr="00CF3ED8" w:rsidDel="0093728E">
          <w:rPr>
            <w:rFonts w:cs="Arial"/>
            <w:sz w:val="20"/>
            <w:szCs w:val="20"/>
            <w:lang w:val="en-GB"/>
          </w:rPr>
          <w:delText xml:space="preserve"> user</w:delText>
        </w:r>
      </w:del>
      <w:ins w:id="355" w:author="Isaac Besora" w:date="2015-09-29T17:59:00Z">
        <w:r w:rsidR="0093728E">
          <w:rPr>
            <w:rFonts w:cs="Arial"/>
            <w:sz w:val="20"/>
            <w:szCs w:val="20"/>
            <w:lang w:val="en-GB"/>
          </w:rPr>
          <w:t>Insert a new row to the Languages table</w:t>
        </w:r>
      </w:ins>
      <w:ins w:id="356" w:author="Isaac Besora" w:date="2015-09-29T18:00:00Z">
        <w:r w:rsidR="0093728E">
          <w:rPr>
            <w:rFonts w:cs="Arial"/>
            <w:sz w:val="20"/>
            <w:szCs w:val="20"/>
            <w:lang w:val="en-GB"/>
          </w:rPr>
          <w:t xml:space="preserve"> with the following parameters</w:t>
        </w:r>
      </w:ins>
    </w:p>
    <w:p w14:paraId="5E1DE03C" w14:textId="77777777" w:rsidR="0093728E" w:rsidRDefault="0093728E" w:rsidP="0093728E">
      <w:pPr>
        <w:pStyle w:val="ListParagraph"/>
        <w:numPr>
          <w:ilvl w:val="1"/>
          <w:numId w:val="26"/>
        </w:numPr>
        <w:jc w:val="both"/>
        <w:rPr>
          <w:ins w:id="357" w:author="Isaac Besora" w:date="2015-09-29T18:00:00Z"/>
          <w:rFonts w:cs="Arial"/>
          <w:sz w:val="20"/>
          <w:szCs w:val="20"/>
          <w:lang w:val="en-GB"/>
        </w:rPr>
        <w:pPrChange w:id="358" w:author="Isaac Besora" w:date="2015-09-29T18:00:00Z">
          <w:pPr>
            <w:pStyle w:val="ListParagraph"/>
            <w:numPr>
              <w:numId w:val="26"/>
            </w:numPr>
            <w:ind w:hanging="360"/>
            <w:jc w:val="both"/>
          </w:pPr>
        </w:pPrChange>
      </w:pPr>
      <w:ins w:id="359" w:author="Isaac Besora" w:date="2015-09-29T18:00:00Z">
        <w:r>
          <w:rPr>
            <w:rFonts w:cs="Arial"/>
            <w:sz w:val="20"/>
            <w:szCs w:val="20"/>
            <w:lang w:val="en-GB"/>
          </w:rPr>
          <w:t>Name: The name that will be used on the app</w:t>
        </w:r>
      </w:ins>
    </w:p>
    <w:p w14:paraId="3B3050D0" w14:textId="77777777" w:rsidR="0093728E" w:rsidRDefault="0093728E" w:rsidP="0093728E">
      <w:pPr>
        <w:pStyle w:val="ListParagraph"/>
        <w:numPr>
          <w:ilvl w:val="1"/>
          <w:numId w:val="26"/>
        </w:numPr>
        <w:jc w:val="both"/>
        <w:rPr>
          <w:ins w:id="360" w:author="Isaac Besora" w:date="2015-09-29T18:01:00Z"/>
          <w:rFonts w:cs="Arial"/>
          <w:sz w:val="20"/>
          <w:szCs w:val="20"/>
          <w:lang w:val="en-GB"/>
        </w:rPr>
        <w:pPrChange w:id="361" w:author="Isaac Besora" w:date="2015-09-29T18:00:00Z">
          <w:pPr>
            <w:pStyle w:val="ListParagraph"/>
            <w:numPr>
              <w:numId w:val="26"/>
            </w:numPr>
            <w:ind w:hanging="360"/>
            <w:jc w:val="both"/>
          </w:pPr>
        </w:pPrChange>
      </w:pPr>
      <w:ins w:id="362" w:author="Isaac Besora" w:date="2015-09-29T18:00:00Z">
        <w:r>
          <w:rPr>
            <w:rFonts w:cs="Arial"/>
            <w:sz w:val="20"/>
            <w:szCs w:val="20"/>
            <w:lang w:val="en-GB"/>
          </w:rPr>
          <w:t>Locale: a short identifier (</w:t>
        </w:r>
        <w:proofErr w:type="spellStart"/>
        <w:r>
          <w:rPr>
            <w:rFonts w:cs="Arial"/>
            <w:sz w:val="20"/>
            <w:szCs w:val="20"/>
            <w:lang w:val="en-GB"/>
          </w:rPr>
          <w:t>en</w:t>
        </w:r>
        <w:proofErr w:type="spellEnd"/>
        <w:r>
          <w:rPr>
            <w:rFonts w:cs="Arial"/>
            <w:sz w:val="20"/>
            <w:szCs w:val="20"/>
            <w:lang w:val="en-GB"/>
          </w:rPr>
          <w:t xml:space="preserve"> for </w:t>
        </w:r>
      </w:ins>
      <w:ins w:id="363" w:author="Isaac Besora" w:date="2015-09-29T18:01:00Z">
        <w:r>
          <w:rPr>
            <w:rFonts w:cs="Arial"/>
            <w:sz w:val="20"/>
            <w:szCs w:val="20"/>
            <w:lang w:val="en-GB"/>
          </w:rPr>
          <w:t>English</w:t>
        </w:r>
      </w:ins>
      <w:ins w:id="364" w:author="Isaac Besora" w:date="2015-09-29T18:00:00Z">
        <w:r>
          <w:rPr>
            <w:rFonts w:cs="Arial"/>
            <w:sz w:val="20"/>
            <w:szCs w:val="20"/>
            <w:lang w:val="en-GB"/>
          </w:rPr>
          <w:t>,</w:t>
        </w:r>
      </w:ins>
      <w:ins w:id="365" w:author="Isaac Besora" w:date="2015-09-29T18:01:00Z">
        <w:r>
          <w:rPr>
            <w:rFonts w:cs="Arial"/>
            <w:sz w:val="20"/>
            <w:szCs w:val="20"/>
            <w:lang w:val="en-GB"/>
          </w:rPr>
          <w:t xml:space="preserve"> </w:t>
        </w:r>
        <w:proofErr w:type="spellStart"/>
        <w:r>
          <w:rPr>
            <w:rFonts w:cs="Arial"/>
            <w:sz w:val="20"/>
            <w:szCs w:val="20"/>
            <w:lang w:val="en-GB"/>
          </w:rPr>
          <w:t>es</w:t>
        </w:r>
        <w:proofErr w:type="spellEnd"/>
        <w:r>
          <w:rPr>
            <w:rFonts w:cs="Arial"/>
            <w:sz w:val="20"/>
            <w:szCs w:val="20"/>
            <w:lang w:val="en-GB"/>
          </w:rPr>
          <w:t xml:space="preserve"> for Spanish, ca for Catalan, etc.).</w:t>
        </w:r>
      </w:ins>
    </w:p>
    <w:p w14:paraId="47990E6F" w14:textId="77777777" w:rsidR="009856FE" w:rsidRDefault="0093728E" w:rsidP="009856FE">
      <w:pPr>
        <w:pStyle w:val="ListParagraph"/>
        <w:numPr>
          <w:ilvl w:val="1"/>
          <w:numId w:val="26"/>
        </w:numPr>
        <w:jc w:val="both"/>
        <w:rPr>
          <w:ins w:id="366" w:author="Isaac Besora" w:date="2015-09-29T18:04:00Z"/>
          <w:rFonts w:cs="Arial"/>
          <w:sz w:val="20"/>
          <w:szCs w:val="20"/>
          <w:lang w:val="en-GB"/>
        </w:rPr>
        <w:pPrChange w:id="367" w:author="Isaac Besora" w:date="2015-09-29T18:02:00Z">
          <w:pPr>
            <w:pStyle w:val="ListParagraph"/>
            <w:numPr>
              <w:numId w:val="26"/>
            </w:numPr>
            <w:ind w:hanging="360"/>
            <w:jc w:val="both"/>
          </w:pPr>
        </w:pPrChange>
      </w:pPr>
      <w:proofErr w:type="spellStart"/>
      <w:ins w:id="368" w:author="Isaac Besora" w:date="2015-09-29T18:01:00Z">
        <w:r>
          <w:rPr>
            <w:rFonts w:cs="Arial"/>
            <w:sz w:val="20"/>
            <w:szCs w:val="20"/>
            <w:lang w:val="en-GB"/>
          </w:rPr>
          <w:t>FlagURL</w:t>
        </w:r>
        <w:proofErr w:type="spellEnd"/>
        <w:r>
          <w:rPr>
            <w:rFonts w:cs="Arial"/>
            <w:sz w:val="20"/>
            <w:szCs w:val="20"/>
            <w:lang w:val="en-GB"/>
          </w:rPr>
          <w:t xml:space="preserve">: The </w:t>
        </w:r>
        <w:proofErr w:type="spellStart"/>
        <w:r>
          <w:rPr>
            <w:rFonts w:cs="Arial"/>
            <w:sz w:val="20"/>
            <w:szCs w:val="20"/>
            <w:lang w:val="en-GB"/>
          </w:rPr>
          <w:t>url</w:t>
        </w:r>
        <w:proofErr w:type="spellEnd"/>
        <w:r>
          <w:rPr>
            <w:rFonts w:cs="Arial"/>
            <w:sz w:val="20"/>
            <w:szCs w:val="20"/>
            <w:lang w:val="en-GB"/>
          </w:rPr>
          <w:t xml:space="preserve"> of the flag that will be shown in the geoportal</w:t>
        </w:r>
      </w:ins>
    </w:p>
    <w:p w14:paraId="55CB8E1E" w14:textId="77777777" w:rsidR="009856FE" w:rsidRDefault="009856FE" w:rsidP="009856FE">
      <w:pPr>
        <w:pStyle w:val="ListParagraph"/>
        <w:numPr>
          <w:ilvl w:val="0"/>
          <w:numId w:val="26"/>
        </w:numPr>
        <w:jc w:val="both"/>
        <w:rPr>
          <w:ins w:id="369" w:author="Isaac Besora" w:date="2015-09-29T18:07:00Z"/>
          <w:rFonts w:cs="Arial"/>
          <w:sz w:val="20"/>
          <w:szCs w:val="20"/>
          <w:lang w:val="en-GB"/>
        </w:rPr>
        <w:pPrChange w:id="370" w:author="Isaac Besora" w:date="2015-09-29T18:04:00Z">
          <w:pPr>
            <w:pStyle w:val="ListParagraph"/>
            <w:numPr>
              <w:numId w:val="26"/>
            </w:numPr>
            <w:ind w:hanging="360"/>
            <w:jc w:val="both"/>
          </w:pPr>
        </w:pPrChange>
      </w:pPr>
      <w:ins w:id="371" w:author="Isaac Besora" w:date="2015-09-29T18:04:00Z">
        <w:r>
          <w:rPr>
            <w:rFonts w:cs="Arial"/>
            <w:sz w:val="20"/>
            <w:szCs w:val="20"/>
            <w:lang w:val="en-GB"/>
          </w:rPr>
          <w:t xml:space="preserve">Insert a row </w:t>
        </w:r>
      </w:ins>
      <w:ins w:id="372" w:author="Isaac Besora" w:date="2015-09-29T18:05:00Z">
        <w:r>
          <w:rPr>
            <w:rFonts w:cs="Arial"/>
            <w:sz w:val="20"/>
            <w:szCs w:val="20"/>
            <w:lang w:val="en-GB"/>
          </w:rPr>
          <w:t xml:space="preserve">for each status in the </w:t>
        </w:r>
        <w:proofErr w:type="spellStart"/>
        <w:r>
          <w:rPr>
            <w:rFonts w:cs="Arial"/>
            <w:sz w:val="20"/>
            <w:szCs w:val="20"/>
            <w:lang w:val="en-GB"/>
          </w:rPr>
          <w:t>StatusText</w:t>
        </w:r>
        <w:proofErr w:type="spellEnd"/>
        <w:r>
          <w:rPr>
            <w:rFonts w:cs="Arial"/>
            <w:sz w:val="20"/>
            <w:szCs w:val="20"/>
            <w:lang w:val="en-GB"/>
          </w:rPr>
          <w:t xml:space="preserve"> table</w:t>
        </w:r>
      </w:ins>
    </w:p>
    <w:p w14:paraId="7D17EDE9" w14:textId="77777777" w:rsidR="009856FE" w:rsidRDefault="009856FE" w:rsidP="009856FE">
      <w:pPr>
        <w:pStyle w:val="ListParagraph"/>
        <w:numPr>
          <w:ilvl w:val="0"/>
          <w:numId w:val="26"/>
        </w:numPr>
        <w:jc w:val="both"/>
        <w:rPr>
          <w:ins w:id="373" w:author="Isaac Besora" w:date="2015-09-29T18:05:00Z"/>
          <w:rFonts w:cs="Arial"/>
          <w:sz w:val="20"/>
          <w:szCs w:val="20"/>
          <w:lang w:val="en-GB"/>
        </w:rPr>
        <w:pPrChange w:id="374" w:author="Isaac Besora" w:date="2015-09-29T18:04:00Z">
          <w:pPr>
            <w:pStyle w:val="ListParagraph"/>
            <w:numPr>
              <w:numId w:val="26"/>
            </w:numPr>
            <w:ind w:hanging="360"/>
            <w:jc w:val="both"/>
          </w:pPr>
        </w:pPrChange>
      </w:pPr>
      <w:ins w:id="375" w:author="Isaac Besora" w:date="2015-09-29T18:07:00Z">
        <w:r>
          <w:rPr>
            <w:rFonts w:cs="Arial"/>
            <w:sz w:val="20"/>
            <w:szCs w:val="20"/>
            <w:lang w:val="en-GB"/>
          </w:rPr>
          <w:t xml:space="preserve">Insert a new row to the </w:t>
        </w:r>
      </w:ins>
      <w:proofErr w:type="spellStart"/>
      <w:ins w:id="376" w:author="Isaac Besora" w:date="2015-09-29T18:08:00Z">
        <w:r>
          <w:rPr>
            <w:rFonts w:cs="Arial"/>
            <w:sz w:val="20"/>
            <w:szCs w:val="20"/>
            <w:lang w:val="en-GB"/>
          </w:rPr>
          <w:t>IASTaxons</w:t>
        </w:r>
        <w:proofErr w:type="spellEnd"/>
        <w:r>
          <w:rPr>
            <w:rFonts w:cs="Arial"/>
            <w:sz w:val="20"/>
            <w:szCs w:val="20"/>
            <w:lang w:val="en-GB"/>
          </w:rPr>
          <w:t xml:space="preserve"> table for each taxon.</w:t>
        </w:r>
      </w:ins>
    </w:p>
    <w:p w14:paraId="1A0EFBC2" w14:textId="0812598D" w:rsidR="009856FE" w:rsidRPr="009856FE" w:rsidDel="009856FE" w:rsidRDefault="009856FE" w:rsidP="009856FE">
      <w:pPr>
        <w:pStyle w:val="ListParagraph"/>
        <w:numPr>
          <w:ilvl w:val="0"/>
          <w:numId w:val="26"/>
        </w:numPr>
        <w:jc w:val="both"/>
        <w:rPr>
          <w:del w:id="377" w:author="Isaac Besora" w:date="2015-09-29T18:02:00Z"/>
          <w:rFonts w:cs="Arial"/>
          <w:sz w:val="20"/>
          <w:szCs w:val="20"/>
          <w:lang w:val="en-GB"/>
          <w:rPrChange w:id="378" w:author="Isaac Besora" w:date="2015-09-29T18:02:00Z">
            <w:rPr>
              <w:del w:id="379" w:author="Isaac Besora" w:date="2015-09-29T18:02:00Z"/>
              <w:lang w:val="en-GB"/>
            </w:rPr>
          </w:rPrChange>
        </w:rPr>
        <w:pPrChange w:id="380" w:author="Isaac Besora" w:date="2015-09-29T18:08:00Z">
          <w:pPr>
            <w:pStyle w:val="ListParagraph"/>
            <w:numPr>
              <w:numId w:val="26"/>
            </w:numPr>
            <w:ind w:hanging="360"/>
            <w:jc w:val="both"/>
          </w:pPr>
        </w:pPrChange>
      </w:pPr>
      <w:ins w:id="381" w:author="Isaac Besora" w:date="2015-09-29T18:05:00Z">
        <w:r>
          <w:rPr>
            <w:rFonts w:cs="Arial"/>
            <w:sz w:val="20"/>
            <w:szCs w:val="20"/>
            <w:lang w:val="en-GB"/>
          </w:rPr>
          <w:t>When a new language is added with the previous procedure</w:t>
        </w:r>
      </w:ins>
      <w:ins w:id="382" w:author="Isaac Besora" w:date="2015-09-29T18:06:00Z">
        <w:r>
          <w:rPr>
            <w:rFonts w:cs="Arial"/>
            <w:sz w:val="20"/>
            <w:szCs w:val="20"/>
            <w:lang w:val="en-GB"/>
          </w:rPr>
          <w:t>,</w:t>
        </w:r>
      </w:ins>
      <w:ins w:id="383" w:author="Isaac Besora" w:date="2015-09-29T18:05:00Z">
        <w:r>
          <w:rPr>
            <w:rFonts w:cs="Arial"/>
            <w:sz w:val="20"/>
            <w:szCs w:val="20"/>
            <w:lang w:val="en-GB"/>
          </w:rPr>
          <w:t xml:space="preserve"> it will appear on the IAS editing form. </w:t>
        </w:r>
      </w:ins>
      <w:ins w:id="384" w:author="Isaac Besora" w:date="2015-09-29T18:06:00Z">
        <w:r>
          <w:rPr>
            <w:rFonts w:cs="Arial"/>
            <w:sz w:val="20"/>
            <w:szCs w:val="20"/>
            <w:lang w:val="en-GB"/>
          </w:rPr>
          <w:t>From there the IAS description texts and image texts can be translated</w:t>
        </w:r>
      </w:ins>
    </w:p>
    <w:p w14:paraId="4BDCFB8C" w14:textId="77777777" w:rsidR="001C3E44" w:rsidDel="009856FE" w:rsidRDefault="001C3E44" w:rsidP="001C3E44">
      <w:pPr>
        <w:pStyle w:val="ListParagraph"/>
        <w:numPr>
          <w:ilvl w:val="0"/>
          <w:numId w:val="26"/>
        </w:numPr>
        <w:jc w:val="both"/>
        <w:rPr>
          <w:del w:id="385" w:author="Isaac Besora" w:date="2015-09-29T18:08:00Z"/>
          <w:rFonts w:cs="Arial"/>
          <w:sz w:val="20"/>
          <w:szCs w:val="20"/>
          <w:highlight w:val="yellow"/>
          <w:lang w:val="en-GB"/>
        </w:rPr>
      </w:pPr>
      <w:del w:id="386" w:author="Isaac Besora" w:date="2015-09-29T18:08:00Z">
        <w:r w:rsidRPr="001C3E44" w:rsidDel="009856FE">
          <w:rPr>
            <w:rFonts w:cs="Arial"/>
            <w:sz w:val="20"/>
            <w:szCs w:val="20"/>
            <w:highlight w:val="yellow"/>
            <w:lang w:val="en-GB"/>
          </w:rPr>
          <w:delText>Select export for translation form</w:delText>
        </w:r>
      </w:del>
    </w:p>
    <w:p w14:paraId="77AAFAEE" w14:textId="77777777" w:rsidR="001C3E44" w:rsidRPr="001C3E44" w:rsidDel="009856FE" w:rsidRDefault="001C3E44" w:rsidP="001C3E44">
      <w:pPr>
        <w:pStyle w:val="ListParagraph"/>
        <w:numPr>
          <w:ilvl w:val="0"/>
          <w:numId w:val="26"/>
        </w:numPr>
        <w:jc w:val="both"/>
        <w:rPr>
          <w:del w:id="387" w:author="Isaac Besora" w:date="2015-09-29T18:08:00Z"/>
          <w:rFonts w:cs="Arial"/>
          <w:sz w:val="20"/>
          <w:szCs w:val="20"/>
          <w:highlight w:val="yellow"/>
          <w:lang w:val="en-GB"/>
        </w:rPr>
      </w:pPr>
      <w:del w:id="388" w:author="Isaac Besora" w:date="2015-09-29T18:08:00Z">
        <w:r w:rsidDel="009856FE">
          <w:rPr>
            <w:rFonts w:cs="Arial"/>
            <w:sz w:val="20"/>
            <w:szCs w:val="20"/>
            <w:highlight w:val="yellow"/>
            <w:lang w:val="en-GB"/>
          </w:rPr>
          <w:delText>Create the new language Id</w:delText>
        </w:r>
      </w:del>
    </w:p>
    <w:p w14:paraId="75696AD4" w14:textId="77777777" w:rsidR="001C3E44" w:rsidRPr="00CF3ED8" w:rsidDel="009856FE" w:rsidRDefault="001C3E44" w:rsidP="001C3E44">
      <w:pPr>
        <w:pStyle w:val="ListParagraph"/>
        <w:numPr>
          <w:ilvl w:val="0"/>
          <w:numId w:val="26"/>
        </w:numPr>
        <w:jc w:val="both"/>
        <w:rPr>
          <w:del w:id="389" w:author="Isaac Besora" w:date="2015-09-29T18:08:00Z"/>
          <w:rFonts w:cs="Arial"/>
          <w:sz w:val="20"/>
          <w:szCs w:val="20"/>
          <w:lang w:val="en-GB"/>
        </w:rPr>
      </w:pPr>
      <w:del w:id="390" w:author="Isaac Besora" w:date="2015-09-29T18:08:00Z">
        <w:r w:rsidDel="009856FE">
          <w:rPr>
            <w:rFonts w:cs="Arial"/>
            <w:sz w:val="20"/>
            <w:szCs w:val="20"/>
            <w:lang w:val="en-GB"/>
          </w:rPr>
          <w:delText xml:space="preserve">Select in which language is to be created the set of messages </w:delText>
        </w:r>
      </w:del>
    </w:p>
    <w:p w14:paraId="68343648" w14:textId="77777777" w:rsidR="001C3E44" w:rsidDel="009856FE" w:rsidRDefault="001C3E44" w:rsidP="001C3E44">
      <w:pPr>
        <w:pStyle w:val="ListParagraph"/>
        <w:numPr>
          <w:ilvl w:val="0"/>
          <w:numId w:val="26"/>
        </w:numPr>
        <w:jc w:val="both"/>
        <w:rPr>
          <w:del w:id="391" w:author="Isaac Besora" w:date="2015-09-29T18:08:00Z"/>
          <w:rFonts w:cs="Arial"/>
          <w:sz w:val="20"/>
          <w:szCs w:val="20"/>
          <w:lang w:val="en-GB"/>
        </w:rPr>
      </w:pPr>
      <w:del w:id="392" w:author="Isaac Besora" w:date="2015-09-29T18:08:00Z">
        <w:r w:rsidDel="009856FE">
          <w:rPr>
            <w:rFonts w:cs="Arial"/>
            <w:sz w:val="20"/>
            <w:szCs w:val="20"/>
            <w:lang w:val="en-GB"/>
          </w:rPr>
          <w:delText xml:space="preserve">Export the set of messages. This set of messages include </w:delText>
        </w:r>
        <w:r w:rsidRPr="001C3E44" w:rsidDel="009856FE">
          <w:rPr>
            <w:rFonts w:cs="Arial"/>
            <w:sz w:val="20"/>
            <w:szCs w:val="20"/>
            <w:highlight w:val="yellow"/>
            <w:lang w:val="en-GB"/>
          </w:rPr>
          <w:delText>4</w:delText>
        </w:r>
        <w:r w:rsidDel="009856FE">
          <w:rPr>
            <w:rFonts w:cs="Arial"/>
            <w:sz w:val="20"/>
            <w:szCs w:val="20"/>
            <w:lang w:val="en-GB"/>
          </w:rPr>
          <w:delText xml:space="preserve"> files:</w:delText>
        </w:r>
      </w:del>
    </w:p>
    <w:p w14:paraId="36135E52" w14:textId="77777777" w:rsidR="002C2A78" w:rsidRPr="00CC41A1" w:rsidDel="009856FE" w:rsidRDefault="002C2A78" w:rsidP="002C2A78">
      <w:pPr>
        <w:pStyle w:val="ListParagraph"/>
        <w:numPr>
          <w:ilvl w:val="1"/>
          <w:numId w:val="26"/>
        </w:numPr>
        <w:jc w:val="both"/>
        <w:rPr>
          <w:del w:id="393" w:author="Isaac Besora" w:date="2015-09-29T18:08:00Z"/>
          <w:rFonts w:cs="Arial"/>
          <w:sz w:val="20"/>
          <w:szCs w:val="20"/>
          <w:highlight w:val="yellow"/>
          <w:lang w:val="en-GB"/>
        </w:rPr>
      </w:pPr>
      <w:del w:id="394" w:author="Isaac Besora" w:date="2015-09-29T18:08:00Z">
        <w:r w:rsidRPr="00CC41A1" w:rsidDel="009856FE">
          <w:rPr>
            <w:rFonts w:cs="Arial"/>
            <w:sz w:val="20"/>
            <w:szCs w:val="20"/>
            <w:highlight w:val="yellow"/>
            <w:lang w:val="en-GB"/>
          </w:rPr>
          <w:delText>IASDescriptions</w:delText>
        </w:r>
      </w:del>
    </w:p>
    <w:p w14:paraId="2016346D" w14:textId="77777777" w:rsidR="002C2A78" w:rsidRPr="00CC41A1" w:rsidDel="009856FE" w:rsidRDefault="002C2A78" w:rsidP="002C2A78">
      <w:pPr>
        <w:pStyle w:val="ListParagraph"/>
        <w:numPr>
          <w:ilvl w:val="1"/>
          <w:numId w:val="26"/>
        </w:numPr>
        <w:jc w:val="both"/>
        <w:rPr>
          <w:del w:id="395" w:author="Isaac Besora" w:date="2015-09-29T18:08:00Z"/>
          <w:rFonts w:cs="Arial"/>
          <w:sz w:val="20"/>
          <w:szCs w:val="20"/>
          <w:highlight w:val="yellow"/>
          <w:lang w:val="en-GB"/>
        </w:rPr>
      </w:pPr>
      <w:del w:id="396" w:author="Isaac Besora" w:date="2015-09-29T18:08:00Z">
        <w:r w:rsidRPr="00CC41A1" w:rsidDel="009856FE">
          <w:rPr>
            <w:rFonts w:cs="Arial"/>
            <w:sz w:val="20"/>
            <w:szCs w:val="20"/>
            <w:highlight w:val="yellow"/>
            <w:lang w:val="en-GB"/>
          </w:rPr>
          <w:delText>IASImagesText</w:delText>
        </w:r>
      </w:del>
    </w:p>
    <w:p w14:paraId="0EE5FBC3" w14:textId="77777777" w:rsidR="002C2A78" w:rsidRPr="00CC41A1" w:rsidDel="009856FE" w:rsidRDefault="002C2A78" w:rsidP="002C2A78">
      <w:pPr>
        <w:pStyle w:val="ListParagraph"/>
        <w:numPr>
          <w:ilvl w:val="1"/>
          <w:numId w:val="26"/>
        </w:numPr>
        <w:jc w:val="both"/>
        <w:rPr>
          <w:del w:id="397" w:author="Isaac Besora" w:date="2015-09-29T18:08:00Z"/>
          <w:rFonts w:cs="Arial"/>
          <w:sz w:val="20"/>
          <w:szCs w:val="20"/>
          <w:highlight w:val="yellow"/>
          <w:lang w:val="en-GB"/>
        </w:rPr>
      </w:pPr>
      <w:del w:id="398" w:author="Isaac Besora" w:date="2015-09-29T18:08:00Z">
        <w:r w:rsidRPr="00CC41A1" w:rsidDel="009856FE">
          <w:rPr>
            <w:rFonts w:cs="Arial"/>
            <w:sz w:val="20"/>
            <w:szCs w:val="20"/>
            <w:highlight w:val="yellow"/>
            <w:lang w:val="en-GB"/>
          </w:rPr>
          <w:delText>IASTaxons</w:delText>
        </w:r>
      </w:del>
    </w:p>
    <w:p w14:paraId="27F82A3A" w14:textId="77777777" w:rsidR="002C2A78" w:rsidDel="009856FE" w:rsidRDefault="002C2A78" w:rsidP="002C2A78">
      <w:pPr>
        <w:pStyle w:val="ListParagraph"/>
        <w:numPr>
          <w:ilvl w:val="1"/>
          <w:numId w:val="26"/>
        </w:numPr>
        <w:jc w:val="both"/>
        <w:rPr>
          <w:del w:id="399" w:author="Isaac Besora" w:date="2015-09-29T18:08:00Z"/>
          <w:rFonts w:cs="Arial"/>
          <w:sz w:val="20"/>
          <w:szCs w:val="20"/>
          <w:highlight w:val="yellow"/>
          <w:lang w:val="en-GB"/>
        </w:rPr>
      </w:pPr>
      <w:del w:id="400" w:author="Isaac Besora" w:date="2015-09-29T18:08:00Z">
        <w:r w:rsidRPr="00CC41A1" w:rsidDel="009856FE">
          <w:rPr>
            <w:rFonts w:cs="Arial"/>
            <w:sz w:val="20"/>
            <w:szCs w:val="20"/>
            <w:highlight w:val="yellow"/>
            <w:lang w:val="en-GB"/>
          </w:rPr>
          <w:delText>StatusText</w:delText>
        </w:r>
      </w:del>
    </w:p>
    <w:p w14:paraId="7678CA5C" w14:textId="77777777" w:rsidR="001C3E44" w:rsidRPr="00CC41A1" w:rsidDel="009856FE" w:rsidRDefault="001C3E44" w:rsidP="002C2A78">
      <w:pPr>
        <w:pStyle w:val="ListParagraph"/>
        <w:numPr>
          <w:ilvl w:val="1"/>
          <w:numId w:val="26"/>
        </w:numPr>
        <w:jc w:val="both"/>
        <w:rPr>
          <w:del w:id="401" w:author="Isaac Besora" w:date="2015-09-29T18:08:00Z"/>
          <w:rFonts w:cs="Arial"/>
          <w:sz w:val="20"/>
          <w:szCs w:val="20"/>
          <w:highlight w:val="yellow"/>
          <w:lang w:val="en-GB"/>
        </w:rPr>
      </w:pPr>
      <w:del w:id="402" w:author="Isaac Besora" w:date="2015-09-29T18:08:00Z">
        <w:r w:rsidDel="009856FE">
          <w:rPr>
            <w:rFonts w:cs="Arial"/>
            <w:sz w:val="20"/>
            <w:szCs w:val="20"/>
            <w:highlight w:val="yellow"/>
            <w:lang w:val="en-GB"/>
          </w:rPr>
          <w:delText>Hi ha alguna més?</w:delText>
        </w:r>
      </w:del>
    </w:p>
    <w:p w14:paraId="12F81CB7" w14:textId="77777777" w:rsidR="00CC2039" w:rsidDel="009856FE" w:rsidRDefault="00CC2039" w:rsidP="001C3E44">
      <w:pPr>
        <w:pStyle w:val="ListParagraph"/>
        <w:numPr>
          <w:ilvl w:val="0"/>
          <w:numId w:val="26"/>
        </w:numPr>
        <w:jc w:val="both"/>
        <w:rPr>
          <w:del w:id="403" w:author="Isaac Besora" w:date="2015-09-29T18:08:00Z"/>
          <w:rFonts w:cs="Arial"/>
          <w:sz w:val="20"/>
          <w:szCs w:val="20"/>
          <w:lang w:val="en-GB"/>
        </w:rPr>
      </w:pPr>
      <w:del w:id="404" w:author="Isaac Besora" w:date="2015-09-29T18:08:00Z">
        <w:r w:rsidDel="009856FE">
          <w:rPr>
            <w:rFonts w:cs="Arial"/>
            <w:sz w:val="20"/>
            <w:szCs w:val="20"/>
            <w:lang w:val="en-GB"/>
          </w:rPr>
          <w:delText>Translate these files</w:delText>
        </w:r>
      </w:del>
    </w:p>
    <w:p w14:paraId="53726488" w14:textId="77777777" w:rsidR="00CC2039" w:rsidDel="009856FE" w:rsidRDefault="00CC2039" w:rsidP="001C3E44">
      <w:pPr>
        <w:pStyle w:val="ListParagraph"/>
        <w:numPr>
          <w:ilvl w:val="0"/>
          <w:numId w:val="26"/>
        </w:numPr>
        <w:jc w:val="both"/>
        <w:rPr>
          <w:del w:id="405" w:author="Isaac Besora" w:date="2015-09-29T18:08:00Z"/>
          <w:rFonts w:cs="Arial"/>
          <w:sz w:val="20"/>
          <w:szCs w:val="20"/>
          <w:lang w:val="en-GB"/>
        </w:rPr>
      </w:pPr>
      <w:del w:id="406" w:author="Isaac Besora" w:date="2015-09-29T18:08:00Z">
        <w:r w:rsidDel="009856FE">
          <w:rPr>
            <w:rFonts w:cs="Arial"/>
            <w:sz w:val="20"/>
            <w:szCs w:val="20"/>
            <w:lang w:val="en-GB"/>
          </w:rPr>
          <w:delText>Import the set of messages.</w:delText>
        </w:r>
      </w:del>
    </w:p>
    <w:p w14:paraId="66879D41" w14:textId="77777777" w:rsidR="00CC2039" w:rsidRDefault="00CC2039">
      <w:pPr>
        <w:spacing w:after="0"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br w:type="page"/>
      </w:r>
    </w:p>
    <w:p w14:paraId="7BA8BD5F" w14:textId="77777777" w:rsidR="002C2A78" w:rsidRPr="00402B90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1375E1E5" w14:textId="77777777" w:rsidR="002C2A78" w:rsidRPr="001D4F6B" w:rsidRDefault="002C2A78" w:rsidP="002C2A78">
      <w:pPr>
        <w:pStyle w:val="Heading1"/>
        <w:jc w:val="both"/>
        <w:rPr>
          <w:rFonts w:cs="Arial"/>
          <w:sz w:val="20"/>
          <w:szCs w:val="20"/>
          <w:lang w:val="en-GB"/>
        </w:rPr>
      </w:pPr>
      <w:bookmarkStart w:id="407" w:name="_Toc431134892"/>
      <w:bookmarkStart w:id="408" w:name="_Toc431259999"/>
      <w:r>
        <w:rPr>
          <w:rFonts w:cs="Arial"/>
          <w:sz w:val="20"/>
          <w:szCs w:val="20"/>
          <w:lang w:val="en-GB"/>
        </w:rPr>
        <w:t>Annex I</w:t>
      </w:r>
      <w:r w:rsidRPr="001D4F6B">
        <w:rPr>
          <w:rFonts w:cs="Arial"/>
          <w:sz w:val="20"/>
          <w:szCs w:val="20"/>
          <w:lang w:val="en-GB"/>
        </w:rPr>
        <w:t xml:space="preserve">. </w:t>
      </w:r>
      <w:r>
        <w:rPr>
          <w:rFonts w:cs="Arial"/>
          <w:sz w:val="20"/>
          <w:szCs w:val="20"/>
          <w:lang w:val="en-GB"/>
        </w:rPr>
        <w:t>IAS Tracker DATA DICTIONARY</w:t>
      </w:r>
      <w:bookmarkEnd w:id="407"/>
      <w:bookmarkEnd w:id="408"/>
      <w:r>
        <w:rPr>
          <w:rFonts w:cs="Arial"/>
          <w:sz w:val="20"/>
          <w:szCs w:val="20"/>
          <w:lang w:val="en-GB"/>
        </w:rPr>
        <w:t xml:space="preserve">  </w:t>
      </w:r>
    </w:p>
    <w:p w14:paraId="2C67D5C0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</w:p>
    <w:p w14:paraId="267FEC23" w14:textId="77777777" w:rsidR="002C2A78" w:rsidRDefault="002C2A78" w:rsidP="002C2A78">
      <w:pPr>
        <w:jc w:val="both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Data dictionary for IAS Tracker database.</w:t>
      </w:r>
    </w:p>
    <w:p w14:paraId="1492B5D6" w14:textId="77777777" w:rsidR="002C2A78" w:rsidRDefault="002C2A78" w:rsidP="002C2A78">
      <w:pPr>
        <w:spacing w:after="0" w:line="240" w:lineRule="auto"/>
        <w:rPr>
          <w:rFonts w:cs="Arial"/>
          <w:sz w:val="20"/>
          <w:szCs w:val="20"/>
          <w:lang w:val="en-GB"/>
        </w:rPr>
      </w:pPr>
    </w:p>
    <w:sectPr w:rsidR="002C2A78" w:rsidSect="00C35450">
      <w:headerReference w:type="default" r:id="rId27"/>
      <w:pgSz w:w="11906" w:h="16838"/>
      <w:pgMar w:top="1418" w:right="1701" w:bottom="1418" w:left="1701" w:header="624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MASTER" w:date="2015-09-29T15:33:00Z" w:initials="M">
    <w:p w14:paraId="4E75F47B" w14:textId="77777777" w:rsidR="009373F4" w:rsidRDefault="009373F4">
      <w:pPr>
        <w:pStyle w:val="CommentText"/>
      </w:pPr>
      <w:r>
        <w:rPr>
          <w:rStyle w:val="CommentReference"/>
        </w:rPr>
        <w:annotationRef/>
      </w:r>
      <w:r>
        <w:t xml:space="preserve">No pillo </w:t>
      </w:r>
      <w:proofErr w:type="spellStart"/>
      <w:r>
        <w:t>muy</w:t>
      </w:r>
      <w:proofErr w:type="spellEnd"/>
      <w:r>
        <w:t xml:space="preserve"> </w:t>
      </w:r>
      <w:proofErr w:type="spellStart"/>
      <w:r>
        <w:t>bien</w:t>
      </w:r>
      <w:proofErr w:type="spellEnd"/>
      <w:r>
        <w:t xml:space="preserve">. </w:t>
      </w:r>
      <w:proofErr w:type="spellStart"/>
      <w:r>
        <w:t>Quieres</w:t>
      </w:r>
      <w:proofErr w:type="spellEnd"/>
      <w:r>
        <w:t xml:space="preserve"> </w:t>
      </w:r>
      <w:proofErr w:type="spellStart"/>
      <w:r>
        <w:t>decir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is </w:t>
      </w:r>
      <w:proofErr w:type="spellStart"/>
      <w:r>
        <w:t>accesible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geoportal</w:t>
      </w:r>
      <w:proofErr w:type="spellEnd"/>
      <w:r>
        <w:t xml:space="preserve">. O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accesible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geoportal</w:t>
      </w:r>
      <w:proofErr w:type="spellEnd"/>
      <w:r>
        <w:t>?</w:t>
      </w:r>
    </w:p>
  </w:comment>
  <w:comment w:id="5" w:author="Isaac Besora" w:date="2015-09-29T17:13:00Z" w:initials="IB">
    <w:p w14:paraId="1E30FB10" w14:textId="77777777" w:rsidR="001607BC" w:rsidRDefault="001607BC">
      <w:pPr>
        <w:pStyle w:val="CommentText"/>
      </w:pPr>
      <w:r>
        <w:rPr>
          <w:rStyle w:val="CommentReference"/>
        </w:rPr>
        <w:annotationRef/>
      </w:r>
      <w:r>
        <w:t>Sí, ho pot fer tothom</w:t>
      </w:r>
    </w:p>
  </w:comment>
  <w:comment w:id="20" w:author="Isaac Besora" w:date="2015-09-29T17:17:00Z" w:initials="IB">
    <w:p w14:paraId="581C4943" w14:textId="77777777" w:rsidR="001607BC" w:rsidRDefault="001607BC">
      <w:pPr>
        <w:pStyle w:val="CommentText"/>
      </w:pPr>
      <w:r>
        <w:rPr>
          <w:rStyle w:val="CommentReference"/>
        </w:rPr>
        <w:annotationRef/>
      </w:r>
      <w:r>
        <w:t>És al costat del nom</w:t>
      </w:r>
    </w:p>
  </w:comment>
  <w:comment w:id="29" w:author="Isaac Besora" w:date="2015-09-29T17:18:00Z" w:initials="IB">
    <w:p w14:paraId="50336EDF" w14:textId="77777777" w:rsidR="001607BC" w:rsidRDefault="001607BC">
      <w:pPr>
        <w:pStyle w:val="CommentText"/>
      </w:pPr>
      <w:r>
        <w:rPr>
          <w:rStyle w:val="CommentReference"/>
        </w:rPr>
        <w:annotationRef/>
      </w:r>
      <w:r>
        <w:t>Hi té accés tothom</w:t>
      </w:r>
    </w:p>
  </w:comment>
  <w:comment w:id="50" w:author="Isaac Besora" w:date="2015-09-29T17:20:00Z" w:initials="IB">
    <w:p w14:paraId="6031518D" w14:textId="77777777" w:rsidR="0055513B" w:rsidRDefault="0055513B">
      <w:pPr>
        <w:pStyle w:val="CommentText"/>
      </w:pPr>
      <w:r>
        <w:rPr>
          <w:rStyle w:val="CommentReference"/>
        </w:rPr>
        <w:annotationRef/>
      </w:r>
      <w:r>
        <w:t xml:space="preserve">No, es fa de forma transparent. De fet no ha de ser ni al engegar </w:t>
      </w:r>
      <w:proofErr w:type="spellStart"/>
      <w:r>
        <w:t>l’app</w:t>
      </w:r>
      <w:proofErr w:type="spellEnd"/>
      <w:r>
        <w:t xml:space="preserve"> sinó quan hi ha connexió. Pensava que ensenyar un missatge de confirmació mentre </w:t>
      </w:r>
      <w:proofErr w:type="spellStart"/>
      <w:r>
        <w:t>estas</w:t>
      </w:r>
      <w:proofErr w:type="spellEnd"/>
      <w:r>
        <w:t xml:space="preserve"> utilitzant </w:t>
      </w:r>
      <w:proofErr w:type="spellStart"/>
      <w:r>
        <w:t>l’app</w:t>
      </w:r>
      <w:proofErr w:type="spellEnd"/>
      <w:r>
        <w:t xml:space="preserve"> era massa invasiu</w:t>
      </w:r>
    </w:p>
  </w:comment>
  <w:comment w:id="52" w:author="Isaac Besora" w:date="2015-09-29T17:23:00Z" w:initials="IB">
    <w:p w14:paraId="5F1287AE" w14:textId="77777777" w:rsidR="0055513B" w:rsidRDefault="0055513B">
      <w:pPr>
        <w:pStyle w:val="CommentText"/>
      </w:pPr>
      <w:r>
        <w:rPr>
          <w:rStyle w:val="CommentReference"/>
        </w:rPr>
        <w:annotationRef/>
      </w:r>
      <w:r>
        <w:t>Només disponible si l’usuari és registrat</w:t>
      </w:r>
    </w:p>
  </w:comment>
  <w:comment w:id="150" w:author="Isaac Besora" w:date="2015-09-29T17:37:00Z" w:initials="IB">
    <w:p w14:paraId="64EC08E8" w14:textId="77777777" w:rsidR="005B1DE9" w:rsidRDefault="005B1DE9">
      <w:pPr>
        <w:pStyle w:val="CommentText"/>
      </w:pPr>
      <w:r>
        <w:rPr>
          <w:rStyle w:val="CommentReference"/>
        </w:rPr>
        <w:annotationRef/>
      </w:r>
      <w:r>
        <w:t xml:space="preserve">Ara mateix no existeix </w:t>
      </w:r>
      <w:proofErr w:type="spellStart"/>
      <w:r>
        <w:t>aques</w:t>
      </w:r>
      <w:proofErr w:type="spellEnd"/>
      <w:r>
        <w:t xml:space="preserve"> </w:t>
      </w:r>
      <w:proofErr w:type="spellStart"/>
      <w:r>
        <w:t>tcamp</w:t>
      </w:r>
      <w:proofErr w:type="spellEnd"/>
    </w:p>
  </w:comment>
  <w:comment w:id="209" w:author="Isaac Besora" w:date="2015-09-29T17:40:00Z" w:initials="IB">
    <w:p w14:paraId="4E1E9F4C" w14:textId="77777777" w:rsidR="005B1DE9" w:rsidRDefault="005B1DE9">
      <w:pPr>
        <w:pStyle w:val="CommentText"/>
      </w:pPr>
      <w:r>
        <w:rPr>
          <w:rStyle w:val="CommentReference"/>
        </w:rPr>
        <w:annotationRef/>
      </w:r>
      <w:r>
        <w:t>Aquest paràgraf sobre. És igual que com estava l’anterior</w:t>
      </w:r>
    </w:p>
  </w:comment>
  <w:comment w:id="277" w:author="Isaac Besora" w:date="2015-09-29T17:46:00Z" w:initials="IB">
    <w:p w14:paraId="07D1F97C" w14:textId="77777777" w:rsidR="00BA711D" w:rsidRDefault="00BA711D">
      <w:pPr>
        <w:pStyle w:val="CommentText"/>
      </w:pPr>
      <w:r>
        <w:rPr>
          <w:rStyle w:val="CommentReference"/>
        </w:rPr>
        <w:annotationRef/>
      </w:r>
    </w:p>
  </w:comment>
  <w:comment w:id="275" w:author="Isaac Besora" w:date="2015-09-29T17:46:00Z" w:initials="IB">
    <w:p w14:paraId="1D5CB97B" w14:textId="77777777" w:rsidR="00BA711D" w:rsidRDefault="00BA711D">
      <w:pPr>
        <w:pStyle w:val="CommentText"/>
      </w:pPr>
      <w:r>
        <w:rPr>
          <w:rStyle w:val="CommentReference"/>
        </w:rPr>
        <w:annotationRef/>
      </w:r>
      <w:r>
        <w:t>Aquest pas no fa falta, es fa directament al formulari</w:t>
      </w:r>
    </w:p>
  </w:comment>
  <w:comment w:id="302" w:author="Isaac Besora" w:date="2015-09-29T17:50:00Z" w:initials="IB">
    <w:p w14:paraId="09445657" w14:textId="77777777" w:rsidR="00BA711D" w:rsidRDefault="00BA711D">
      <w:pPr>
        <w:pStyle w:val="CommentText"/>
      </w:pPr>
      <w:r>
        <w:rPr>
          <w:rStyle w:val="CommentReference"/>
        </w:rPr>
        <w:annotationRef/>
      </w:r>
      <w:r>
        <w:t>Versió 2: Ara no es pot fer</w:t>
      </w:r>
    </w:p>
    <w:p w14:paraId="1DB0F2FE" w14:textId="77777777" w:rsidR="00BA711D" w:rsidRDefault="00BA711D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E75F47B" w15:done="0"/>
  <w15:commentEx w15:paraId="1E30FB10" w15:done="0"/>
  <w15:commentEx w15:paraId="581C4943" w15:done="0"/>
  <w15:commentEx w15:paraId="50336EDF" w15:done="0"/>
  <w15:commentEx w15:paraId="6031518D" w15:done="0"/>
  <w15:commentEx w15:paraId="5F1287AE" w15:done="0"/>
  <w15:commentEx w15:paraId="64EC08E8" w15:done="0"/>
  <w15:commentEx w15:paraId="4E1E9F4C" w15:done="0"/>
  <w15:commentEx w15:paraId="07D1F97C" w15:done="0"/>
  <w15:commentEx w15:paraId="1D5CB97B" w15:done="0"/>
  <w15:commentEx w15:paraId="1DB0F2FE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184FE4" w14:textId="77777777" w:rsidR="006C2BAA" w:rsidRDefault="006C2BAA" w:rsidP="00E55994">
      <w:pPr>
        <w:spacing w:after="0" w:line="240" w:lineRule="auto"/>
      </w:pPr>
      <w:r>
        <w:separator/>
      </w:r>
    </w:p>
  </w:endnote>
  <w:endnote w:type="continuationSeparator" w:id="0">
    <w:p w14:paraId="3F06544F" w14:textId="77777777" w:rsidR="006C2BAA" w:rsidRDefault="006C2BAA" w:rsidP="00E559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5DA8F0" w14:textId="77777777" w:rsidR="00A73201" w:rsidRDefault="006C2BAA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73337D">
      <w:rPr>
        <w:noProof/>
      </w:rPr>
      <w:t>17</w:t>
    </w:r>
    <w:r>
      <w:rPr>
        <w:noProof/>
      </w:rPr>
      <w:fldChar w:fldCharType="end"/>
    </w:r>
  </w:p>
  <w:p w14:paraId="2226CDDD" w14:textId="77777777" w:rsidR="00A73201" w:rsidRDefault="00A7320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BD5905" w14:textId="77777777" w:rsidR="006C2BAA" w:rsidRDefault="006C2BAA" w:rsidP="00E55994">
      <w:pPr>
        <w:spacing w:after="0" w:line="240" w:lineRule="auto"/>
      </w:pPr>
      <w:r>
        <w:separator/>
      </w:r>
    </w:p>
  </w:footnote>
  <w:footnote w:type="continuationSeparator" w:id="0">
    <w:p w14:paraId="7A70EF11" w14:textId="77777777" w:rsidR="006C2BAA" w:rsidRDefault="006C2BAA" w:rsidP="00E559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CC7CAA" w14:textId="77777777" w:rsidR="00A73201" w:rsidRDefault="00A73201" w:rsidP="00C35450">
    <w:pPr>
      <w:pStyle w:val="Header"/>
      <w:pBdr>
        <w:bottom w:val="single" w:sz="4" w:space="1" w:color="auto"/>
      </w:pBdr>
    </w:pPr>
    <w:r>
      <w:rPr>
        <w:noProof/>
        <w:lang w:val="en-GB" w:eastAsia="en-GB"/>
      </w:rPr>
      <w:drawing>
        <wp:inline distT="0" distB="0" distL="0" distR="0" wp14:anchorId="438312EA" wp14:editId="16797E71">
          <wp:extent cx="1181735" cy="362585"/>
          <wp:effectExtent l="0" t="0" r="0" b="0"/>
          <wp:docPr id="5" name="Imatge 2" descr="IASTRACKER-ombra_H_Out_tx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IASTRACKER-ombra_H_Out_tx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23894" b="29204"/>
                  <a:stretch>
                    <a:fillRect/>
                  </a:stretch>
                </pic:blipFill>
                <pic:spPr bwMode="auto">
                  <a:xfrm>
                    <a:off x="0" y="0"/>
                    <a:ext cx="1181735" cy="3625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tab/>
    </w:r>
    <w:r>
      <w:tab/>
    </w:r>
    <w:proofErr w:type="spellStart"/>
    <w:r>
      <w:t>IASTracker</w:t>
    </w:r>
    <w:proofErr w:type="spellEnd"/>
    <w:r>
      <w:t xml:space="preserve"> </w:t>
    </w:r>
    <w:proofErr w:type="spellStart"/>
    <w:r>
      <w:t>operations</w:t>
    </w:r>
    <w:proofErr w:type="spellEnd"/>
    <w:r>
      <w:t xml:space="preserve"> manual</w:t>
    </w:r>
  </w:p>
  <w:p w14:paraId="23D74287" w14:textId="77777777" w:rsidR="00A73201" w:rsidRDefault="00A73201" w:rsidP="00C3545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83095"/>
    <w:multiLevelType w:val="hybridMultilevel"/>
    <w:tmpl w:val="FA7639A6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A4D20"/>
    <w:multiLevelType w:val="hybridMultilevel"/>
    <w:tmpl w:val="2310A0E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4A1702"/>
    <w:multiLevelType w:val="hybridMultilevel"/>
    <w:tmpl w:val="9E849760"/>
    <w:lvl w:ilvl="0" w:tplc="07A24690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9357F6"/>
    <w:multiLevelType w:val="hybridMultilevel"/>
    <w:tmpl w:val="866E8B54"/>
    <w:lvl w:ilvl="0" w:tplc="07A24690">
      <w:start w:val="1"/>
      <w:numFmt w:val="bullet"/>
      <w:lvlText w:val="-"/>
      <w:lvlJc w:val="left"/>
      <w:pPr>
        <w:ind w:left="78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073C2B2A"/>
    <w:multiLevelType w:val="hybridMultilevel"/>
    <w:tmpl w:val="4EE89660"/>
    <w:lvl w:ilvl="0" w:tplc="07A24690">
      <w:start w:val="1"/>
      <w:numFmt w:val="bullet"/>
      <w:lvlText w:val="-"/>
      <w:lvlJc w:val="left"/>
      <w:pPr>
        <w:ind w:left="186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5" w15:restartNumberingAfterBreak="0">
    <w:nsid w:val="092577B2"/>
    <w:multiLevelType w:val="hybridMultilevel"/>
    <w:tmpl w:val="5FA2658A"/>
    <w:lvl w:ilvl="0" w:tplc="07A24690">
      <w:start w:val="1"/>
      <w:numFmt w:val="bullet"/>
      <w:lvlText w:val="-"/>
      <w:lvlJc w:val="left"/>
      <w:pPr>
        <w:ind w:left="108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2760BC"/>
    <w:multiLevelType w:val="hybridMultilevel"/>
    <w:tmpl w:val="223264C6"/>
    <w:lvl w:ilvl="0" w:tplc="040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BD51B88"/>
    <w:multiLevelType w:val="hybridMultilevel"/>
    <w:tmpl w:val="E3CC883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6C2D0B"/>
    <w:multiLevelType w:val="hybridMultilevel"/>
    <w:tmpl w:val="6D48F444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832002"/>
    <w:multiLevelType w:val="hybridMultilevel"/>
    <w:tmpl w:val="6388C0EC"/>
    <w:lvl w:ilvl="0" w:tplc="07A24690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603512"/>
    <w:multiLevelType w:val="hybridMultilevel"/>
    <w:tmpl w:val="7D6ABE1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4F1F4A"/>
    <w:multiLevelType w:val="hybridMultilevel"/>
    <w:tmpl w:val="465A7B16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A24690">
      <w:start w:val="1"/>
      <w:numFmt w:val="bullet"/>
      <w:lvlText w:val="-"/>
      <w:lvlJc w:val="left"/>
      <w:pPr>
        <w:ind w:left="1440" w:hanging="360"/>
      </w:pPr>
      <w:rPr>
        <w:rFonts w:ascii="Century Gothic" w:eastAsia="Calibri" w:hAnsi="Century Gothic" w:cs="Arial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3533B8"/>
    <w:multiLevelType w:val="hybridMultilevel"/>
    <w:tmpl w:val="8A683AB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F31AE2"/>
    <w:multiLevelType w:val="hybridMultilevel"/>
    <w:tmpl w:val="F6162E6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035678"/>
    <w:multiLevelType w:val="hybridMultilevel"/>
    <w:tmpl w:val="6206002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A24690">
      <w:start w:val="1"/>
      <w:numFmt w:val="bullet"/>
      <w:lvlText w:val="-"/>
      <w:lvlJc w:val="left"/>
      <w:pPr>
        <w:ind w:left="1440" w:hanging="360"/>
      </w:pPr>
      <w:rPr>
        <w:rFonts w:ascii="Century Gothic" w:eastAsia="Calibri" w:hAnsi="Century Gothic" w:cs="Arial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677438"/>
    <w:multiLevelType w:val="hybridMultilevel"/>
    <w:tmpl w:val="C28C2E5E"/>
    <w:lvl w:ilvl="0" w:tplc="040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B6C3EE1"/>
    <w:multiLevelType w:val="hybridMultilevel"/>
    <w:tmpl w:val="0E1EF55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EF5166"/>
    <w:multiLevelType w:val="hybridMultilevel"/>
    <w:tmpl w:val="1602C45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1A4B3B"/>
    <w:multiLevelType w:val="hybridMultilevel"/>
    <w:tmpl w:val="B4DC0FC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E835E3"/>
    <w:multiLevelType w:val="hybridMultilevel"/>
    <w:tmpl w:val="2696BEA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3D3CC2"/>
    <w:multiLevelType w:val="hybridMultilevel"/>
    <w:tmpl w:val="4B661C66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BE7A49"/>
    <w:multiLevelType w:val="hybridMultilevel"/>
    <w:tmpl w:val="44C0D5A6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7A92F40"/>
    <w:multiLevelType w:val="hybridMultilevel"/>
    <w:tmpl w:val="C452FEF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7DE3AA8"/>
    <w:multiLevelType w:val="hybridMultilevel"/>
    <w:tmpl w:val="50903B4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A14C79"/>
    <w:multiLevelType w:val="hybridMultilevel"/>
    <w:tmpl w:val="436E4778"/>
    <w:lvl w:ilvl="0" w:tplc="040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A513155"/>
    <w:multiLevelType w:val="hybridMultilevel"/>
    <w:tmpl w:val="70807BC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05E3BCE"/>
    <w:multiLevelType w:val="hybridMultilevel"/>
    <w:tmpl w:val="536A6646"/>
    <w:lvl w:ilvl="0" w:tplc="07A24690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9322DE"/>
    <w:multiLevelType w:val="hybridMultilevel"/>
    <w:tmpl w:val="A4E8EDA4"/>
    <w:lvl w:ilvl="0" w:tplc="07A24690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348199A"/>
    <w:multiLevelType w:val="hybridMultilevel"/>
    <w:tmpl w:val="3B72E4F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5A66169"/>
    <w:multiLevelType w:val="hybridMultilevel"/>
    <w:tmpl w:val="4DD20B3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A24690">
      <w:start w:val="1"/>
      <w:numFmt w:val="bullet"/>
      <w:lvlText w:val="-"/>
      <w:lvlJc w:val="left"/>
      <w:pPr>
        <w:ind w:left="1440" w:hanging="360"/>
      </w:pPr>
      <w:rPr>
        <w:rFonts w:ascii="Century Gothic" w:eastAsia="Calibri" w:hAnsi="Century Gothic" w:cs="Arial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6447C26"/>
    <w:multiLevelType w:val="hybridMultilevel"/>
    <w:tmpl w:val="216C89A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8AA023A"/>
    <w:multiLevelType w:val="hybridMultilevel"/>
    <w:tmpl w:val="B61CE64C"/>
    <w:lvl w:ilvl="0" w:tplc="62223E48">
      <w:start w:val="2"/>
      <w:numFmt w:val="bullet"/>
      <w:lvlText w:val="-"/>
      <w:lvlJc w:val="left"/>
      <w:pPr>
        <w:ind w:left="108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3FD21591"/>
    <w:multiLevelType w:val="hybridMultilevel"/>
    <w:tmpl w:val="1BB2FBD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12439A7"/>
    <w:multiLevelType w:val="hybridMultilevel"/>
    <w:tmpl w:val="0F522810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237561"/>
    <w:multiLevelType w:val="hybridMultilevel"/>
    <w:tmpl w:val="436E4778"/>
    <w:lvl w:ilvl="0" w:tplc="040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28949AD"/>
    <w:multiLevelType w:val="hybridMultilevel"/>
    <w:tmpl w:val="6F3CDA4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8F92A78"/>
    <w:multiLevelType w:val="hybridMultilevel"/>
    <w:tmpl w:val="95E893A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8FC1E9D"/>
    <w:multiLevelType w:val="hybridMultilevel"/>
    <w:tmpl w:val="9B9632EE"/>
    <w:lvl w:ilvl="0" w:tplc="040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9865A0F"/>
    <w:multiLevelType w:val="hybridMultilevel"/>
    <w:tmpl w:val="71B2169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4E4688"/>
    <w:multiLevelType w:val="hybridMultilevel"/>
    <w:tmpl w:val="393AD25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CF76E84"/>
    <w:multiLevelType w:val="hybridMultilevel"/>
    <w:tmpl w:val="11DEBAE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186404E"/>
    <w:multiLevelType w:val="hybridMultilevel"/>
    <w:tmpl w:val="542C891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5F157E1"/>
    <w:multiLevelType w:val="hybridMultilevel"/>
    <w:tmpl w:val="3F283A7E"/>
    <w:lvl w:ilvl="0" w:tplc="07A24690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3D6C1B"/>
    <w:multiLevelType w:val="hybridMultilevel"/>
    <w:tmpl w:val="2ABA919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017289B"/>
    <w:multiLevelType w:val="hybridMultilevel"/>
    <w:tmpl w:val="E340CBAE"/>
    <w:lvl w:ilvl="0" w:tplc="07A24690">
      <w:start w:val="1"/>
      <w:numFmt w:val="bullet"/>
      <w:lvlText w:val="-"/>
      <w:lvlJc w:val="left"/>
      <w:pPr>
        <w:ind w:left="1440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4D91DE6"/>
    <w:multiLevelType w:val="hybridMultilevel"/>
    <w:tmpl w:val="6C1873B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307A84"/>
    <w:multiLevelType w:val="hybridMultilevel"/>
    <w:tmpl w:val="CAC6B824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0334D8"/>
    <w:multiLevelType w:val="hybridMultilevel"/>
    <w:tmpl w:val="0E8EA79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E127D8"/>
    <w:multiLevelType w:val="hybridMultilevel"/>
    <w:tmpl w:val="6D8068BC"/>
    <w:lvl w:ilvl="0" w:tplc="0403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9" w15:restartNumberingAfterBreak="0">
    <w:nsid w:val="7D9C1A19"/>
    <w:multiLevelType w:val="hybridMultilevel"/>
    <w:tmpl w:val="DC66EE00"/>
    <w:lvl w:ilvl="0" w:tplc="07A24690">
      <w:start w:val="1"/>
      <w:numFmt w:val="bullet"/>
      <w:lvlText w:val="-"/>
      <w:lvlJc w:val="left"/>
      <w:pPr>
        <w:ind w:left="1068" w:hanging="360"/>
      </w:pPr>
      <w:rPr>
        <w:rFonts w:ascii="Century Gothic" w:eastAsia="Calibri" w:hAnsi="Century Gothic" w:cs="Arial" w:hint="default"/>
      </w:rPr>
    </w:lvl>
    <w:lvl w:ilvl="1" w:tplc="040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6"/>
  </w:num>
  <w:num w:numId="3">
    <w:abstractNumId w:val="37"/>
  </w:num>
  <w:num w:numId="4">
    <w:abstractNumId w:val="0"/>
  </w:num>
  <w:num w:numId="5">
    <w:abstractNumId w:val="23"/>
  </w:num>
  <w:num w:numId="6">
    <w:abstractNumId w:val="28"/>
  </w:num>
  <w:num w:numId="7">
    <w:abstractNumId w:val="25"/>
  </w:num>
  <w:num w:numId="8">
    <w:abstractNumId w:val="12"/>
  </w:num>
  <w:num w:numId="9">
    <w:abstractNumId w:val="31"/>
  </w:num>
  <w:num w:numId="10">
    <w:abstractNumId w:val="20"/>
  </w:num>
  <w:num w:numId="11">
    <w:abstractNumId w:val="19"/>
  </w:num>
  <w:num w:numId="12">
    <w:abstractNumId w:val="46"/>
  </w:num>
  <w:num w:numId="13">
    <w:abstractNumId w:val="40"/>
  </w:num>
  <w:num w:numId="14">
    <w:abstractNumId w:val="45"/>
  </w:num>
  <w:num w:numId="15">
    <w:abstractNumId w:val="30"/>
  </w:num>
  <w:num w:numId="16">
    <w:abstractNumId w:val="22"/>
  </w:num>
  <w:num w:numId="17">
    <w:abstractNumId w:val="17"/>
  </w:num>
  <w:num w:numId="18">
    <w:abstractNumId w:val="7"/>
  </w:num>
  <w:num w:numId="19">
    <w:abstractNumId w:val="26"/>
  </w:num>
  <w:num w:numId="20">
    <w:abstractNumId w:val="3"/>
  </w:num>
  <w:num w:numId="21">
    <w:abstractNumId w:val="27"/>
  </w:num>
  <w:num w:numId="22">
    <w:abstractNumId w:val="9"/>
  </w:num>
  <w:num w:numId="23">
    <w:abstractNumId w:val="2"/>
  </w:num>
  <w:num w:numId="24">
    <w:abstractNumId w:val="42"/>
  </w:num>
  <w:num w:numId="25">
    <w:abstractNumId w:val="33"/>
  </w:num>
  <w:num w:numId="26">
    <w:abstractNumId w:val="14"/>
  </w:num>
  <w:num w:numId="27">
    <w:abstractNumId w:val="43"/>
  </w:num>
  <w:num w:numId="28">
    <w:abstractNumId w:val="39"/>
  </w:num>
  <w:num w:numId="29">
    <w:abstractNumId w:val="18"/>
  </w:num>
  <w:num w:numId="30">
    <w:abstractNumId w:val="11"/>
  </w:num>
  <w:num w:numId="31">
    <w:abstractNumId w:val="5"/>
  </w:num>
  <w:num w:numId="32">
    <w:abstractNumId w:val="15"/>
  </w:num>
  <w:num w:numId="33">
    <w:abstractNumId w:val="10"/>
  </w:num>
  <w:num w:numId="34">
    <w:abstractNumId w:val="49"/>
  </w:num>
  <w:num w:numId="35">
    <w:abstractNumId w:val="24"/>
  </w:num>
  <w:num w:numId="36">
    <w:abstractNumId w:val="4"/>
  </w:num>
  <w:num w:numId="37">
    <w:abstractNumId w:val="41"/>
  </w:num>
  <w:num w:numId="38">
    <w:abstractNumId w:val="32"/>
  </w:num>
  <w:num w:numId="39">
    <w:abstractNumId w:val="13"/>
  </w:num>
  <w:num w:numId="40">
    <w:abstractNumId w:val="16"/>
  </w:num>
  <w:num w:numId="41">
    <w:abstractNumId w:val="38"/>
  </w:num>
  <w:num w:numId="42">
    <w:abstractNumId w:val="47"/>
  </w:num>
  <w:num w:numId="43">
    <w:abstractNumId w:val="44"/>
  </w:num>
  <w:num w:numId="44">
    <w:abstractNumId w:val="34"/>
  </w:num>
  <w:num w:numId="45">
    <w:abstractNumId w:val="29"/>
  </w:num>
  <w:num w:numId="46">
    <w:abstractNumId w:val="21"/>
  </w:num>
  <w:num w:numId="47">
    <w:abstractNumId w:val="8"/>
  </w:num>
  <w:num w:numId="48">
    <w:abstractNumId w:val="35"/>
  </w:num>
  <w:num w:numId="49">
    <w:abstractNumId w:val="48"/>
  </w:num>
  <w:num w:numId="50">
    <w:abstractNumId w:val="1"/>
  </w:num>
  <w:numIdMacAtCleanup w:val="1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Isaac Besora">
    <w15:presenceInfo w15:providerId="Windows Live" w15:userId="b7c7b7e8a440b27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trackRevisions/>
  <w:defaultTabStop w:val="708"/>
  <w:hyphenationZone w:val="425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1179"/>
    <w:rsid w:val="00000253"/>
    <w:rsid w:val="0000252A"/>
    <w:rsid w:val="00002911"/>
    <w:rsid w:val="00003EB4"/>
    <w:rsid w:val="00005596"/>
    <w:rsid w:val="00006C78"/>
    <w:rsid w:val="00006D3E"/>
    <w:rsid w:val="00010E81"/>
    <w:rsid w:val="00011AF8"/>
    <w:rsid w:val="0001264F"/>
    <w:rsid w:val="0001322E"/>
    <w:rsid w:val="0001405C"/>
    <w:rsid w:val="00020318"/>
    <w:rsid w:val="00020641"/>
    <w:rsid w:val="0002085A"/>
    <w:rsid w:val="00023D0A"/>
    <w:rsid w:val="00023F94"/>
    <w:rsid w:val="00024413"/>
    <w:rsid w:val="000251E5"/>
    <w:rsid w:val="000304D9"/>
    <w:rsid w:val="0003096E"/>
    <w:rsid w:val="00033363"/>
    <w:rsid w:val="00033389"/>
    <w:rsid w:val="000337B3"/>
    <w:rsid w:val="00035CCF"/>
    <w:rsid w:val="0003788A"/>
    <w:rsid w:val="00041B6D"/>
    <w:rsid w:val="00045051"/>
    <w:rsid w:val="00047753"/>
    <w:rsid w:val="00050D60"/>
    <w:rsid w:val="00052F10"/>
    <w:rsid w:val="0005786D"/>
    <w:rsid w:val="0005791E"/>
    <w:rsid w:val="000644AF"/>
    <w:rsid w:val="000648D7"/>
    <w:rsid w:val="00065D93"/>
    <w:rsid w:val="00065DE3"/>
    <w:rsid w:val="00067A1D"/>
    <w:rsid w:val="000700A0"/>
    <w:rsid w:val="000714B3"/>
    <w:rsid w:val="000715D4"/>
    <w:rsid w:val="00072453"/>
    <w:rsid w:val="000744D3"/>
    <w:rsid w:val="00074507"/>
    <w:rsid w:val="0007487D"/>
    <w:rsid w:val="000757AA"/>
    <w:rsid w:val="00075B14"/>
    <w:rsid w:val="00076B2F"/>
    <w:rsid w:val="00076FAD"/>
    <w:rsid w:val="0008182A"/>
    <w:rsid w:val="00081948"/>
    <w:rsid w:val="000830D8"/>
    <w:rsid w:val="00084D82"/>
    <w:rsid w:val="00084E11"/>
    <w:rsid w:val="000859E0"/>
    <w:rsid w:val="00085C8D"/>
    <w:rsid w:val="0008662F"/>
    <w:rsid w:val="000877DB"/>
    <w:rsid w:val="00087806"/>
    <w:rsid w:val="00090E00"/>
    <w:rsid w:val="00092D82"/>
    <w:rsid w:val="00094159"/>
    <w:rsid w:val="000967C2"/>
    <w:rsid w:val="000973FB"/>
    <w:rsid w:val="0009788F"/>
    <w:rsid w:val="00097A31"/>
    <w:rsid w:val="000A0821"/>
    <w:rsid w:val="000A0A1A"/>
    <w:rsid w:val="000A4E0C"/>
    <w:rsid w:val="000A4EBE"/>
    <w:rsid w:val="000A4FFB"/>
    <w:rsid w:val="000A5E5E"/>
    <w:rsid w:val="000A7C16"/>
    <w:rsid w:val="000B2E6C"/>
    <w:rsid w:val="000B412C"/>
    <w:rsid w:val="000B56C5"/>
    <w:rsid w:val="000C00FC"/>
    <w:rsid w:val="000C0666"/>
    <w:rsid w:val="000C3B5F"/>
    <w:rsid w:val="000C7F54"/>
    <w:rsid w:val="000D3892"/>
    <w:rsid w:val="000D7463"/>
    <w:rsid w:val="000D77ED"/>
    <w:rsid w:val="000E1015"/>
    <w:rsid w:val="000E22A6"/>
    <w:rsid w:val="000E3CCF"/>
    <w:rsid w:val="000E6039"/>
    <w:rsid w:val="000E721C"/>
    <w:rsid w:val="000F44F7"/>
    <w:rsid w:val="000F47FD"/>
    <w:rsid w:val="000F5E29"/>
    <w:rsid w:val="000F677B"/>
    <w:rsid w:val="000F684E"/>
    <w:rsid w:val="00101AB6"/>
    <w:rsid w:val="00102E97"/>
    <w:rsid w:val="001045CF"/>
    <w:rsid w:val="0010500A"/>
    <w:rsid w:val="00105222"/>
    <w:rsid w:val="001056D8"/>
    <w:rsid w:val="001060FB"/>
    <w:rsid w:val="00107075"/>
    <w:rsid w:val="0011238D"/>
    <w:rsid w:val="00113395"/>
    <w:rsid w:val="00117A12"/>
    <w:rsid w:val="00120161"/>
    <w:rsid w:val="001212B6"/>
    <w:rsid w:val="00123225"/>
    <w:rsid w:val="00123685"/>
    <w:rsid w:val="00125069"/>
    <w:rsid w:val="00125250"/>
    <w:rsid w:val="00125B2B"/>
    <w:rsid w:val="00126418"/>
    <w:rsid w:val="001273BB"/>
    <w:rsid w:val="001277BB"/>
    <w:rsid w:val="00130278"/>
    <w:rsid w:val="00134194"/>
    <w:rsid w:val="0013498F"/>
    <w:rsid w:val="0013657E"/>
    <w:rsid w:val="00136F65"/>
    <w:rsid w:val="0014010D"/>
    <w:rsid w:val="00140A7A"/>
    <w:rsid w:val="001412C9"/>
    <w:rsid w:val="00142A1B"/>
    <w:rsid w:val="001431E1"/>
    <w:rsid w:val="0014740E"/>
    <w:rsid w:val="001500B8"/>
    <w:rsid w:val="001506AE"/>
    <w:rsid w:val="00153FBD"/>
    <w:rsid w:val="00154ECF"/>
    <w:rsid w:val="00156D11"/>
    <w:rsid w:val="00157716"/>
    <w:rsid w:val="001607BC"/>
    <w:rsid w:val="00160DE1"/>
    <w:rsid w:val="001621F4"/>
    <w:rsid w:val="001622AC"/>
    <w:rsid w:val="001645C9"/>
    <w:rsid w:val="001654E0"/>
    <w:rsid w:val="001659C9"/>
    <w:rsid w:val="001712FF"/>
    <w:rsid w:val="00171886"/>
    <w:rsid w:val="00172B81"/>
    <w:rsid w:val="001735F3"/>
    <w:rsid w:val="00173FE8"/>
    <w:rsid w:val="001748ED"/>
    <w:rsid w:val="001753D0"/>
    <w:rsid w:val="0017678D"/>
    <w:rsid w:val="00177485"/>
    <w:rsid w:val="00183AA0"/>
    <w:rsid w:val="00185745"/>
    <w:rsid w:val="00185C8D"/>
    <w:rsid w:val="0018655E"/>
    <w:rsid w:val="001868E5"/>
    <w:rsid w:val="0019064B"/>
    <w:rsid w:val="0019400B"/>
    <w:rsid w:val="00194E42"/>
    <w:rsid w:val="001952EA"/>
    <w:rsid w:val="001A2965"/>
    <w:rsid w:val="001A3C12"/>
    <w:rsid w:val="001A3D57"/>
    <w:rsid w:val="001A4FC4"/>
    <w:rsid w:val="001A5866"/>
    <w:rsid w:val="001A7268"/>
    <w:rsid w:val="001B0DB6"/>
    <w:rsid w:val="001B418F"/>
    <w:rsid w:val="001B4457"/>
    <w:rsid w:val="001B46B3"/>
    <w:rsid w:val="001B4D89"/>
    <w:rsid w:val="001B64C8"/>
    <w:rsid w:val="001B7A98"/>
    <w:rsid w:val="001C040E"/>
    <w:rsid w:val="001C0CD5"/>
    <w:rsid w:val="001C2142"/>
    <w:rsid w:val="001C25D9"/>
    <w:rsid w:val="001C2659"/>
    <w:rsid w:val="001C2A52"/>
    <w:rsid w:val="001C3E44"/>
    <w:rsid w:val="001C4327"/>
    <w:rsid w:val="001C4947"/>
    <w:rsid w:val="001C6B1C"/>
    <w:rsid w:val="001C7AF8"/>
    <w:rsid w:val="001D0F99"/>
    <w:rsid w:val="001D1C99"/>
    <w:rsid w:val="001D3DBD"/>
    <w:rsid w:val="001D3E25"/>
    <w:rsid w:val="001D46E6"/>
    <w:rsid w:val="001D4F6B"/>
    <w:rsid w:val="001D5BF0"/>
    <w:rsid w:val="001E00A2"/>
    <w:rsid w:val="001E10FD"/>
    <w:rsid w:val="001E20D8"/>
    <w:rsid w:val="001E2DF1"/>
    <w:rsid w:val="001E469C"/>
    <w:rsid w:val="001E630D"/>
    <w:rsid w:val="001E7C86"/>
    <w:rsid w:val="001F469C"/>
    <w:rsid w:val="001F4A49"/>
    <w:rsid w:val="001F4AA1"/>
    <w:rsid w:val="001F647C"/>
    <w:rsid w:val="00200DFE"/>
    <w:rsid w:val="0020103B"/>
    <w:rsid w:val="00201984"/>
    <w:rsid w:val="002055FF"/>
    <w:rsid w:val="0020597D"/>
    <w:rsid w:val="002062ED"/>
    <w:rsid w:val="00207BB7"/>
    <w:rsid w:val="0021073B"/>
    <w:rsid w:val="0021091D"/>
    <w:rsid w:val="002109C0"/>
    <w:rsid w:val="00211895"/>
    <w:rsid w:val="00211F5F"/>
    <w:rsid w:val="002129E4"/>
    <w:rsid w:val="0021427C"/>
    <w:rsid w:val="0021444D"/>
    <w:rsid w:val="0021514E"/>
    <w:rsid w:val="00215E75"/>
    <w:rsid w:val="002163C3"/>
    <w:rsid w:val="00217CC6"/>
    <w:rsid w:val="0022253C"/>
    <w:rsid w:val="002264FB"/>
    <w:rsid w:val="00227805"/>
    <w:rsid w:val="0023346D"/>
    <w:rsid w:val="00240766"/>
    <w:rsid w:val="00242C1D"/>
    <w:rsid w:val="00245AA5"/>
    <w:rsid w:val="00245C93"/>
    <w:rsid w:val="00246CCA"/>
    <w:rsid w:val="0025088D"/>
    <w:rsid w:val="00250E67"/>
    <w:rsid w:val="00251730"/>
    <w:rsid w:val="00251743"/>
    <w:rsid w:val="00260601"/>
    <w:rsid w:val="00263839"/>
    <w:rsid w:val="0026455E"/>
    <w:rsid w:val="00264915"/>
    <w:rsid w:val="00265328"/>
    <w:rsid w:val="00265A0A"/>
    <w:rsid w:val="002675B1"/>
    <w:rsid w:val="00267E25"/>
    <w:rsid w:val="002703EE"/>
    <w:rsid w:val="00270524"/>
    <w:rsid w:val="00271F15"/>
    <w:rsid w:val="00275219"/>
    <w:rsid w:val="0027633A"/>
    <w:rsid w:val="00281434"/>
    <w:rsid w:val="00282C87"/>
    <w:rsid w:val="002866CE"/>
    <w:rsid w:val="00290CE7"/>
    <w:rsid w:val="00290D90"/>
    <w:rsid w:val="00293C5F"/>
    <w:rsid w:val="00294019"/>
    <w:rsid w:val="00294822"/>
    <w:rsid w:val="002958AA"/>
    <w:rsid w:val="00296876"/>
    <w:rsid w:val="002978AC"/>
    <w:rsid w:val="00297924"/>
    <w:rsid w:val="00297970"/>
    <w:rsid w:val="002979F2"/>
    <w:rsid w:val="00297B47"/>
    <w:rsid w:val="002A1B23"/>
    <w:rsid w:val="002A1C1D"/>
    <w:rsid w:val="002A3F13"/>
    <w:rsid w:val="002A51F1"/>
    <w:rsid w:val="002A56F3"/>
    <w:rsid w:val="002A699C"/>
    <w:rsid w:val="002B31F9"/>
    <w:rsid w:val="002B3444"/>
    <w:rsid w:val="002B5633"/>
    <w:rsid w:val="002B5A65"/>
    <w:rsid w:val="002B7668"/>
    <w:rsid w:val="002C0A78"/>
    <w:rsid w:val="002C26BF"/>
    <w:rsid w:val="002C2A78"/>
    <w:rsid w:val="002C65C7"/>
    <w:rsid w:val="002C6C4F"/>
    <w:rsid w:val="002C763B"/>
    <w:rsid w:val="002C768F"/>
    <w:rsid w:val="002C76AD"/>
    <w:rsid w:val="002D024B"/>
    <w:rsid w:val="002D08D9"/>
    <w:rsid w:val="002D2730"/>
    <w:rsid w:val="002D4132"/>
    <w:rsid w:val="002D58FC"/>
    <w:rsid w:val="002D7B21"/>
    <w:rsid w:val="002D7DDE"/>
    <w:rsid w:val="002E079F"/>
    <w:rsid w:val="002E0D44"/>
    <w:rsid w:val="002E0EC6"/>
    <w:rsid w:val="002E1D97"/>
    <w:rsid w:val="002E1E70"/>
    <w:rsid w:val="002E2DB7"/>
    <w:rsid w:val="002E2E7C"/>
    <w:rsid w:val="002E3A23"/>
    <w:rsid w:val="002F08A1"/>
    <w:rsid w:val="002F12FB"/>
    <w:rsid w:val="002F3961"/>
    <w:rsid w:val="002F4332"/>
    <w:rsid w:val="002F4689"/>
    <w:rsid w:val="002F5B5C"/>
    <w:rsid w:val="002F6D71"/>
    <w:rsid w:val="00300CCF"/>
    <w:rsid w:val="00304F77"/>
    <w:rsid w:val="00305EB6"/>
    <w:rsid w:val="0030657C"/>
    <w:rsid w:val="00306D96"/>
    <w:rsid w:val="00310E81"/>
    <w:rsid w:val="003126A9"/>
    <w:rsid w:val="00320A23"/>
    <w:rsid w:val="00323777"/>
    <w:rsid w:val="00324605"/>
    <w:rsid w:val="00330166"/>
    <w:rsid w:val="0033075C"/>
    <w:rsid w:val="003317E6"/>
    <w:rsid w:val="00333137"/>
    <w:rsid w:val="00334EE2"/>
    <w:rsid w:val="00336848"/>
    <w:rsid w:val="00337E32"/>
    <w:rsid w:val="003401B7"/>
    <w:rsid w:val="00340352"/>
    <w:rsid w:val="00344FD3"/>
    <w:rsid w:val="003478B7"/>
    <w:rsid w:val="00351794"/>
    <w:rsid w:val="003528B5"/>
    <w:rsid w:val="00355F0B"/>
    <w:rsid w:val="00361650"/>
    <w:rsid w:val="00361723"/>
    <w:rsid w:val="00364FED"/>
    <w:rsid w:val="003660FC"/>
    <w:rsid w:val="0036628F"/>
    <w:rsid w:val="003672EB"/>
    <w:rsid w:val="00367508"/>
    <w:rsid w:val="0037139E"/>
    <w:rsid w:val="00371902"/>
    <w:rsid w:val="00373851"/>
    <w:rsid w:val="003747D5"/>
    <w:rsid w:val="0038002E"/>
    <w:rsid w:val="00380B07"/>
    <w:rsid w:val="00380C6A"/>
    <w:rsid w:val="00380D59"/>
    <w:rsid w:val="00382925"/>
    <w:rsid w:val="003843B8"/>
    <w:rsid w:val="00384953"/>
    <w:rsid w:val="00385498"/>
    <w:rsid w:val="003868A8"/>
    <w:rsid w:val="00386E05"/>
    <w:rsid w:val="00387B82"/>
    <w:rsid w:val="00387CBB"/>
    <w:rsid w:val="00391A5D"/>
    <w:rsid w:val="0039246A"/>
    <w:rsid w:val="003926A2"/>
    <w:rsid w:val="003945E2"/>
    <w:rsid w:val="00394857"/>
    <w:rsid w:val="00396A8D"/>
    <w:rsid w:val="00396ADC"/>
    <w:rsid w:val="003975B5"/>
    <w:rsid w:val="0039775C"/>
    <w:rsid w:val="003A129B"/>
    <w:rsid w:val="003A5184"/>
    <w:rsid w:val="003A54AF"/>
    <w:rsid w:val="003A63FA"/>
    <w:rsid w:val="003A7BA9"/>
    <w:rsid w:val="003B0C7B"/>
    <w:rsid w:val="003B11C7"/>
    <w:rsid w:val="003B2929"/>
    <w:rsid w:val="003B2C7E"/>
    <w:rsid w:val="003B2E4A"/>
    <w:rsid w:val="003B3BE8"/>
    <w:rsid w:val="003B5EC8"/>
    <w:rsid w:val="003B78B2"/>
    <w:rsid w:val="003C47FC"/>
    <w:rsid w:val="003C607A"/>
    <w:rsid w:val="003C6625"/>
    <w:rsid w:val="003C7516"/>
    <w:rsid w:val="003D23A3"/>
    <w:rsid w:val="003D2401"/>
    <w:rsid w:val="003D2460"/>
    <w:rsid w:val="003D2EC5"/>
    <w:rsid w:val="003D5A4C"/>
    <w:rsid w:val="003D6711"/>
    <w:rsid w:val="003D797B"/>
    <w:rsid w:val="003E0623"/>
    <w:rsid w:val="003E1539"/>
    <w:rsid w:val="003E5D7F"/>
    <w:rsid w:val="003E6CC1"/>
    <w:rsid w:val="003E6CC3"/>
    <w:rsid w:val="003E755A"/>
    <w:rsid w:val="003F193B"/>
    <w:rsid w:val="003F7509"/>
    <w:rsid w:val="003F797A"/>
    <w:rsid w:val="00400231"/>
    <w:rsid w:val="00400A3B"/>
    <w:rsid w:val="00401089"/>
    <w:rsid w:val="00401805"/>
    <w:rsid w:val="00401985"/>
    <w:rsid w:val="00402939"/>
    <w:rsid w:val="00403C3A"/>
    <w:rsid w:val="00406EA8"/>
    <w:rsid w:val="00411052"/>
    <w:rsid w:val="00414674"/>
    <w:rsid w:val="00415001"/>
    <w:rsid w:val="00417766"/>
    <w:rsid w:val="00417793"/>
    <w:rsid w:val="004207E5"/>
    <w:rsid w:val="004215C3"/>
    <w:rsid w:val="0042211C"/>
    <w:rsid w:val="00424412"/>
    <w:rsid w:val="0042452E"/>
    <w:rsid w:val="0042461F"/>
    <w:rsid w:val="00424DCB"/>
    <w:rsid w:val="00427329"/>
    <w:rsid w:val="004306EB"/>
    <w:rsid w:val="0043157A"/>
    <w:rsid w:val="00432DDF"/>
    <w:rsid w:val="0043506F"/>
    <w:rsid w:val="00436888"/>
    <w:rsid w:val="00437CBE"/>
    <w:rsid w:val="00440FE3"/>
    <w:rsid w:val="00441DE2"/>
    <w:rsid w:val="00442840"/>
    <w:rsid w:val="00443697"/>
    <w:rsid w:val="004446E6"/>
    <w:rsid w:val="004446F5"/>
    <w:rsid w:val="00445840"/>
    <w:rsid w:val="004459D1"/>
    <w:rsid w:val="004465B6"/>
    <w:rsid w:val="004503EE"/>
    <w:rsid w:val="004544F1"/>
    <w:rsid w:val="0045646A"/>
    <w:rsid w:val="0045771B"/>
    <w:rsid w:val="004602CF"/>
    <w:rsid w:val="004615E4"/>
    <w:rsid w:val="004624F4"/>
    <w:rsid w:val="00463E4F"/>
    <w:rsid w:val="004641AE"/>
    <w:rsid w:val="004647D4"/>
    <w:rsid w:val="0046480D"/>
    <w:rsid w:val="00464B54"/>
    <w:rsid w:val="00466791"/>
    <w:rsid w:val="0046755B"/>
    <w:rsid w:val="00467AFA"/>
    <w:rsid w:val="00472E26"/>
    <w:rsid w:val="00476733"/>
    <w:rsid w:val="0047798D"/>
    <w:rsid w:val="004807CD"/>
    <w:rsid w:val="00484E8A"/>
    <w:rsid w:val="00484EC5"/>
    <w:rsid w:val="0048700E"/>
    <w:rsid w:val="00487138"/>
    <w:rsid w:val="004875A7"/>
    <w:rsid w:val="00491179"/>
    <w:rsid w:val="00491F63"/>
    <w:rsid w:val="00492183"/>
    <w:rsid w:val="004929A7"/>
    <w:rsid w:val="00494ECC"/>
    <w:rsid w:val="0049535D"/>
    <w:rsid w:val="004966B9"/>
    <w:rsid w:val="004A0412"/>
    <w:rsid w:val="004A04F0"/>
    <w:rsid w:val="004A1288"/>
    <w:rsid w:val="004A1A69"/>
    <w:rsid w:val="004A1F18"/>
    <w:rsid w:val="004A2209"/>
    <w:rsid w:val="004A224D"/>
    <w:rsid w:val="004A2B5E"/>
    <w:rsid w:val="004A45D9"/>
    <w:rsid w:val="004A55BD"/>
    <w:rsid w:val="004A576F"/>
    <w:rsid w:val="004A5914"/>
    <w:rsid w:val="004A5E30"/>
    <w:rsid w:val="004A653B"/>
    <w:rsid w:val="004A65FD"/>
    <w:rsid w:val="004A7F55"/>
    <w:rsid w:val="004B161C"/>
    <w:rsid w:val="004B34E5"/>
    <w:rsid w:val="004B40F9"/>
    <w:rsid w:val="004B4436"/>
    <w:rsid w:val="004B594C"/>
    <w:rsid w:val="004B6667"/>
    <w:rsid w:val="004C130D"/>
    <w:rsid w:val="004C47B9"/>
    <w:rsid w:val="004C4D01"/>
    <w:rsid w:val="004C6349"/>
    <w:rsid w:val="004C65F9"/>
    <w:rsid w:val="004D453B"/>
    <w:rsid w:val="004D5163"/>
    <w:rsid w:val="004D7F9F"/>
    <w:rsid w:val="004E0331"/>
    <w:rsid w:val="004E07E0"/>
    <w:rsid w:val="004E1171"/>
    <w:rsid w:val="004E1671"/>
    <w:rsid w:val="004E2918"/>
    <w:rsid w:val="004E30B5"/>
    <w:rsid w:val="004E41E9"/>
    <w:rsid w:val="004E5F34"/>
    <w:rsid w:val="004E7709"/>
    <w:rsid w:val="004F07DA"/>
    <w:rsid w:val="004F13EA"/>
    <w:rsid w:val="004F167E"/>
    <w:rsid w:val="004F25C9"/>
    <w:rsid w:val="004F43B6"/>
    <w:rsid w:val="004F4BCB"/>
    <w:rsid w:val="00500424"/>
    <w:rsid w:val="00500C3F"/>
    <w:rsid w:val="0050233D"/>
    <w:rsid w:val="00502F2B"/>
    <w:rsid w:val="005056C3"/>
    <w:rsid w:val="005076E1"/>
    <w:rsid w:val="00510498"/>
    <w:rsid w:val="00510653"/>
    <w:rsid w:val="00512359"/>
    <w:rsid w:val="00512528"/>
    <w:rsid w:val="00513611"/>
    <w:rsid w:val="005143A0"/>
    <w:rsid w:val="00515FD0"/>
    <w:rsid w:val="0051620B"/>
    <w:rsid w:val="00516BB5"/>
    <w:rsid w:val="005205DC"/>
    <w:rsid w:val="00521728"/>
    <w:rsid w:val="0052508D"/>
    <w:rsid w:val="00527169"/>
    <w:rsid w:val="00527894"/>
    <w:rsid w:val="00530099"/>
    <w:rsid w:val="00530E6A"/>
    <w:rsid w:val="00531587"/>
    <w:rsid w:val="00533793"/>
    <w:rsid w:val="005340A4"/>
    <w:rsid w:val="00534210"/>
    <w:rsid w:val="005345F2"/>
    <w:rsid w:val="005356BC"/>
    <w:rsid w:val="0054144D"/>
    <w:rsid w:val="00544D14"/>
    <w:rsid w:val="00547651"/>
    <w:rsid w:val="00547BA9"/>
    <w:rsid w:val="00551021"/>
    <w:rsid w:val="00552696"/>
    <w:rsid w:val="005534BA"/>
    <w:rsid w:val="0055513B"/>
    <w:rsid w:val="00555986"/>
    <w:rsid w:val="0055641F"/>
    <w:rsid w:val="00556FC3"/>
    <w:rsid w:val="00557023"/>
    <w:rsid w:val="00560035"/>
    <w:rsid w:val="00560F56"/>
    <w:rsid w:val="00561271"/>
    <w:rsid w:val="00561627"/>
    <w:rsid w:val="00561FF7"/>
    <w:rsid w:val="00563ABC"/>
    <w:rsid w:val="00567555"/>
    <w:rsid w:val="0057090E"/>
    <w:rsid w:val="00571A9C"/>
    <w:rsid w:val="00572548"/>
    <w:rsid w:val="0057280A"/>
    <w:rsid w:val="0057415F"/>
    <w:rsid w:val="00584FAA"/>
    <w:rsid w:val="00586436"/>
    <w:rsid w:val="005870F2"/>
    <w:rsid w:val="00597B60"/>
    <w:rsid w:val="005A30B4"/>
    <w:rsid w:val="005A4E1B"/>
    <w:rsid w:val="005A4F00"/>
    <w:rsid w:val="005A5743"/>
    <w:rsid w:val="005A6CD8"/>
    <w:rsid w:val="005B1A2B"/>
    <w:rsid w:val="005B1DE9"/>
    <w:rsid w:val="005B4736"/>
    <w:rsid w:val="005B4CAE"/>
    <w:rsid w:val="005B4DFB"/>
    <w:rsid w:val="005B5DB6"/>
    <w:rsid w:val="005B7D7F"/>
    <w:rsid w:val="005C07E5"/>
    <w:rsid w:val="005C1EEC"/>
    <w:rsid w:val="005C7CD1"/>
    <w:rsid w:val="005D13AF"/>
    <w:rsid w:val="005D1470"/>
    <w:rsid w:val="005D1C9B"/>
    <w:rsid w:val="005D26FF"/>
    <w:rsid w:val="005D33D2"/>
    <w:rsid w:val="005D3542"/>
    <w:rsid w:val="005D4D23"/>
    <w:rsid w:val="005D4DE9"/>
    <w:rsid w:val="005D68B4"/>
    <w:rsid w:val="005D7867"/>
    <w:rsid w:val="005E1D76"/>
    <w:rsid w:val="005E2670"/>
    <w:rsid w:val="005E27C2"/>
    <w:rsid w:val="005E2EAE"/>
    <w:rsid w:val="005E7D39"/>
    <w:rsid w:val="005F0B38"/>
    <w:rsid w:val="005F1D9B"/>
    <w:rsid w:val="005F4097"/>
    <w:rsid w:val="005F53F6"/>
    <w:rsid w:val="005F6764"/>
    <w:rsid w:val="005F67AB"/>
    <w:rsid w:val="005F71D8"/>
    <w:rsid w:val="00603888"/>
    <w:rsid w:val="006041EF"/>
    <w:rsid w:val="0060537E"/>
    <w:rsid w:val="00605F40"/>
    <w:rsid w:val="0060617F"/>
    <w:rsid w:val="006066DF"/>
    <w:rsid w:val="00607581"/>
    <w:rsid w:val="00607927"/>
    <w:rsid w:val="00607931"/>
    <w:rsid w:val="00610419"/>
    <w:rsid w:val="00610E02"/>
    <w:rsid w:val="006114D5"/>
    <w:rsid w:val="00611858"/>
    <w:rsid w:val="00613E50"/>
    <w:rsid w:val="00615BF3"/>
    <w:rsid w:val="00615EB0"/>
    <w:rsid w:val="00620C0D"/>
    <w:rsid w:val="00620FA2"/>
    <w:rsid w:val="006273BB"/>
    <w:rsid w:val="00627A59"/>
    <w:rsid w:val="00631A54"/>
    <w:rsid w:val="00631C63"/>
    <w:rsid w:val="00632BE7"/>
    <w:rsid w:val="00633A50"/>
    <w:rsid w:val="00634F03"/>
    <w:rsid w:val="006400E2"/>
    <w:rsid w:val="00640DE3"/>
    <w:rsid w:val="00641840"/>
    <w:rsid w:val="00644340"/>
    <w:rsid w:val="00645055"/>
    <w:rsid w:val="00645500"/>
    <w:rsid w:val="00647274"/>
    <w:rsid w:val="00647C32"/>
    <w:rsid w:val="00651549"/>
    <w:rsid w:val="00651CCA"/>
    <w:rsid w:val="00653B08"/>
    <w:rsid w:val="006540AA"/>
    <w:rsid w:val="00655BF4"/>
    <w:rsid w:val="00655E63"/>
    <w:rsid w:val="006561F1"/>
    <w:rsid w:val="006570C9"/>
    <w:rsid w:val="0065719E"/>
    <w:rsid w:val="00660B6D"/>
    <w:rsid w:val="00665A74"/>
    <w:rsid w:val="006674B0"/>
    <w:rsid w:val="006709A2"/>
    <w:rsid w:val="00671E01"/>
    <w:rsid w:val="00673FE8"/>
    <w:rsid w:val="0067573A"/>
    <w:rsid w:val="00681651"/>
    <w:rsid w:val="00681892"/>
    <w:rsid w:val="006832F0"/>
    <w:rsid w:val="00683428"/>
    <w:rsid w:val="006835D5"/>
    <w:rsid w:val="00684309"/>
    <w:rsid w:val="00684A89"/>
    <w:rsid w:val="00685819"/>
    <w:rsid w:val="0068610A"/>
    <w:rsid w:val="0068618A"/>
    <w:rsid w:val="0068796F"/>
    <w:rsid w:val="0069121C"/>
    <w:rsid w:val="006926A2"/>
    <w:rsid w:val="00693292"/>
    <w:rsid w:val="006932A8"/>
    <w:rsid w:val="00693366"/>
    <w:rsid w:val="0069424C"/>
    <w:rsid w:val="00695422"/>
    <w:rsid w:val="00695AB5"/>
    <w:rsid w:val="006967EF"/>
    <w:rsid w:val="00696C9E"/>
    <w:rsid w:val="006A1517"/>
    <w:rsid w:val="006A3516"/>
    <w:rsid w:val="006A3811"/>
    <w:rsid w:val="006A70E4"/>
    <w:rsid w:val="006A72AA"/>
    <w:rsid w:val="006B13AB"/>
    <w:rsid w:val="006B3D07"/>
    <w:rsid w:val="006B3D29"/>
    <w:rsid w:val="006B40CF"/>
    <w:rsid w:val="006B586E"/>
    <w:rsid w:val="006B728A"/>
    <w:rsid w:val="006C13B4"/>
    <w:rsid w:val="006C2A1C"/>
    <w:rsid w:val="006C2BAA"/>
    <w:rsid w:val="006C3546"/>
    <w:rsid w:val="006C3F0F"/>
    <w:rsid w:val="006C4BE6"/>
    <w:rsid w:val="006C4D9B"/>
    <w:rsid w:val="006C4FC7"/>
    <w:rsid w:val="006C67FD"/>
    <w:rsid w:val="006C6D40"/>
    <w:rsid w:val="006D2F56"/>
    <w:rsid w:val="006D3843"/>
    <w:rsid w:val="006D4E5A"/>
    <w:rsid w:val="006D4F38"/>
    <w:rsid w:val="006D5200"/>
    <w:rsid w:val="006E039B"/>
    <w:rsid w:val="006F1791"/>
    <w:rsid w:val="006F1DF8"/>
    <w:rsid w:val="006F2FCF"/>
    <w:rsid w:val="006F40AF"/>
    <w:rsid w:val="006F5297"/>
    <w:rsid w:val="006F6180"/>
    <w:rsid w:val="006F63D2"/>
    <w:rsid w:val="006F69AC"/>
    <w:rsid w:val="006F7812"/>
    <w:rsid w:val="00702264"/>
    <w:rsid w:val="00703635"/>
    <w:rsid w:val="00705924"/>
    <w:rsid w:val="0070762F"/>
    <w:rsid w:val="00711588"/>
    <w:rsid w:val="00714133"/>
    <w:rsid w:val="00715A5A"/>
    <w:rsid w:val="00721CBF"/>
    <w:rsid w:val="00721DF9"/>
    <w:rsid w:val="0072346D"/>
    <w:rsid w:val="00725CFB"/>
    <w:rsid w:val="007305BA"/>
    <w:rsid w:val="00730F71"/>
    <w:rsid w:val="0073337D"/>
    <w:rsid w:val="00733536"/>
    <w:rsid w:val="00734451"/>
    <w:rsid w:val="00734B14"/>
    <w:rsid w:val="0073602F"/>
    <w:rsid w:val="007366B7"/>
    <w:rsid w:val="00736818"/>
    <w:rsid w:val="00737A24"/>
    <w:rsid w:val="00737EE8"/>
    <w:rsid w:val="00741C3E"/>
    <w:rsid w:val="007429C5"/>
    <w:rsid w:val="0074521E"/>
    <w:rsid w:val="007476C7"/>
    <w:rsid w:val="00750C5F"/>
    <w:rsid w:val="007511A3"/>
    <w:rsid w:val="007524A2"/>
    <w:rsid w:val="007526CE"/>
    <w:rsid w:val="00753565"/>
    <w:rsid w:val="00753E1B"/>
    <w:rsid w:val="00756CB2"/>
    <w:rsid w:val="00761C32"/>
    <w:rsid w:val="00763B50"/>
    <w:rsid w:val="00764B9D"/>
    <w:rsid w:val="007650DB"/>
    <w:rsid w:val="00765A55"/>
    <w:rsid w:val="00766B30"/>
    <w:rsid w:val="00766D1C"/>
    <w:rsid w:val="00767485"/>
    <w:rsid w:val="007677BB"/>
    <w:rsid w:val="00767C13"/>
    <w:rsid w:val="00770734"/>
    <w:rsid w:val="00770D9F"/>
    <w:rsid w:val="00772173"/>
    <w:rsid w:val="00772319"/>
    <w:rsid w:val="00772757"/>
    <w:rsid w:val="0077353C"/>
    <w:rsid w:val="007737C1"/>
    <w:rsid w:val="007739DF"/>
    <w:rsid w:val="0077765F"/>
    <w:rsid w:val="00780927"/>
    <w:rsid w:val="00783984"/>
    <w:rsid w:val="00783E4A"/>
    <w:rsid w:val="00784739"/>
    <w:rsid w:val="00786039"/>
    <w:rsid w:val="0078755A"/>
    <w:rsid w:val="00790835"/>
    <w:rsid w:val="00791829"/>
    <w:rsid w:val="00792489"/>
    <w:rsid w:val="00792582"/>
    <w:rsid w:val="00792B82"/>
    <w:rsid w:val="00794AFD"/>
    <w:rsid w:val="00794CFC"/>
    <w:rsid w:val="00794E71"/>
    <w:rsid w:val="007959C2"/>
    <w:rsid w:val="0079638A"/>
    <w:rsid w:val="0079717A"/>
    <w:rsid w:val="00797D24"/>
    <w:rsid w:val="007A0C82"/>
    <w:rsid w:val="007A25AB"/>
    <w:rsid w:val="007A46AC"/>
    <w:rsid w:val="007A48C3"/>
    <w:rsid w:val="007A73FC"/>
    <w:rsid w:val="007A77CE"/>
    <w:rsid w:val="007B4F6C"/>
    <w:rsid w:val="007B670E"/>
    <w:rsid w:val="007B7425"/>
    <w:rsid w:val="007C02A9"/>
    <w:rsid w:val="007C02E4"/>
    <w:rsid w:val="007C4F87"/>
    <w:rsid w:val="007C527F"/>
    <w:rsid w:val="007C53E4"/>
    <w:rsid w:val="007C6244"/>
    <w:rsid w:val="007C62F9"/>
    <w:rsid w:val="007C75DC"/>
    <w:rsid w:val="007C7C32"/>
    <w:rsid w:val="007D1148"/>
    <w:rsid w:val="007D1282"/>
    <w:rsid w:val="007D2735"/>
    <w:rsid w:val="007D3CE6"/>
    <w:rsid w:val="007D4620"/>
    <w:rsid w:val="007D5CF4"/>
    <w:rsid w:val="007D7B57"/>
    <w:rsid w:val="007E55E2"/>
    <w:rsid w:val="007E5A23"/>
    <w:rsid w:val="007F3C6B"/>
    <w:rsid w:val="007F6183"/>
    <w:rsid w:val="007F68B0"/>
    <w:rsid w:val="008005AF"/>
    <w:rsid w:val="00802143"/>
    <w:rsid w:val="00804E37"/>
    <w:rsid w:val="008052F4"/>
    <w:rsid w:val="00813808"/>
    <w:rsid w:val="0081474E"/>
    <w:rsid w:val="00815ACB"/>
    <w:rsid w:val="00817235"/>
    <w:rsid w:val="00817723"/>
    <w:rsid w:val="00820D44"/>
    <w:rsid w:val="008257F1"/>
    <w:rsid w:val="00825857"/>
    <w:rsid w:val="00827DFF"/>
    <w:rsid w:val="008306B2"/>
    <w:rsid w:val="008307C2"/>
    <w:rsid w:val="0083208C"/>
    <w:rsid w:val="00835EC2"/>
    <w:rsid w:val="00836394"/>
    <w:rsid w:val="00842818"/>
    <w:rsid w:val="00842F6F"/>
    <w:rsid w:val="00843FE9"/>
    <w:rsid w:val="00845801"/>
    <w:rsid w:val="00851C78"/>
    <w:rsid w:val="008525FC"/>
    <w:rsid w:val="0085325D"/>
    <w:rsid w:val="00853887"/>
    <w:rsid w:val="0085564D"/>
    <w:rsid w:val="008558AF"/>
    <w:rsid w:val="008617B4"/>
    <w:rsid w:val="0086361E"/>
    <w:rsid w:val="00864854"/>
    <w:rsid w:val="00873A29"/>
    <w:rsid w:val="00873B97"/>
    <w:rsid w:val="00874E7D"/>
    <w:rsid w:val="008768FE"/>
    <w:rsid w:val="008769FF"/>
    <w:rsid w:val="00876BB4"/>
    <w:rsid w:val="00877E0F"/>
    <w:rsid w:val="00881D82"/>
    <w:rsid w:val="00882FD9"/>
    <w:rsid w:val="0088363C"/>
    <w:rsid w:val="008846CE"/>
    <w:rsid w:val="00890C90"/>
    <w:rsid w:val="0089183F"/>
    <w:rsid w:val="00891AF8"/>
    <w:rsid w:val="00893735"/>
    <w:rsid w:val="0089440A"/>
    <w:rsid w:val="00895720"/>
    <w:rsid w:val="00895C88"/>
    <w:rsid w:val="008976DC"/>
    <w:rsid w:val="008978F6"/>
    <w:rsid w:val="00897CFA"/>
    <w:rsid w:val="008A1C41"/>
    <w:rsid w:val="008A2368"/>
    <w:rsid w:val="008A30E9"/>
    <w:rsid w:val="008A4543"/>
    <w:rsid w:val="008A4B7B"/>
    <w:rsid w:val="008A61E0"/>
    <w:rsid w:val="008A73A1"/>
    <w:rsid w:val="008B0490"/>
    <w:rsid w:val="008B0888"/>
    <w:rsid w:val="008B22AF"/>
    <w:rsid w:val="008B27F2"/>
    <w:rsid w:val="008B2A61"/>
    <w:rsid w:val="008B32BF"/>
    <w:rsid w:val="008B5A44"/>
    <w:rsid w:val="008B684E"/>
    <w:rsid w:val="008B6C93"/>
    <w:rsid w:val="008B7B13"/>
    <w:rsid w:val="008C373A"/>
    <w:rsid w:val="008C61A9"/>
    <w:rsid w:val="008D147F"/>
    <w:rsid w:val="008D4ED5"/>
    <w:rsid w:val="008D51D0"/>
    <w:rsid w:val="008D7A5A"/>
    <w:rsid w:val="008D7D21"/>
    <w:rsid w:val="008E0012"/>
    <w:rsid w:val="008E0460"/>
    <w:rsid w:val="008E16FE"/>
    <w:rsid w:val="008E79A0"/>
    <w:rsid w:val="008F2B92"/>
    <w:rsid w:val="008F3D8E"/>
    <w:rsid w:val="008F65EB"/>
    <w:rsid w:val="008F7D95"/>
    <w:rsid w:val="009006B5"/>
    <w:rsid w:val="00901121"/>
    <w:rsid w:val="009046CA"/>
    <w:rsid w:val="00904D2B"/>
    <w:rsid w:val="009059D6"/>
    <w:rsid w:val="00905C31"/>
    <w:rsid w:val="00906F80"/>
    <w:rsid w:val="009104A6"/>
    <w:rsid w:val="00910CAF"/>
    <w:rsid w:val="0091155F"/>
    <w:rsid w:val="00913A2A"/>
    <w:rsid w:val="009175D8"/>
    <w:rsid w:val="00917EE3"/>
    <w:rsid w:val="0092008B"/>
    <w:rsid w:val="009239C1"/>
    <w:rsid w:val="00925669"/>
    <w:rsid w:val="00933027"/>
    <w:rsid w:val="00935353"/>
    <w:rsid w:val="0093563E"/>
    <w:rsid w:val="0093728E"/>
    <w:rsid w:val="009373F4"/>
    <w:rsid w:val="00945F96"/>
    <w:rsid w:val="00950133"/>
    <w:rsid w:val="00950204"/>
    <w:rsid w:val="0095061E"/>
    <w:rsid w:val="0095139C"/>
    <w:rsid w:val="00951F8B"/>
    <w:rsid w:val="00952309"/>
    <w:rsid w:val="00952B86"/>
    <w:rsid w:val="00953D8B"/>
    <w:rsid w:val="0095561E"/>
    <w:rsid w:val="00956CFB"/>
    <w:rsid w:val="009635CD"/>
    <w:rsid w:val="00964532"/>
    <w:rsid w:val="00964F16"/>
    <w:rsid w:val="009659F1"/>
    <w:rsid w:val="00966C95"/>
    <w:rsid w:val="00966E63"/>
    <w:rsid w:val="00971469"/>
    <w:rsid w:val="009735BE"/>
    <w:rsid w:val="00976855"/>
    <w:rsid w:val="00977985"/>
    <w:rsid w:val="00980151"/>
    <w:rsid w:val="00980323"/>
    <w:rsid w:val="00980695"/>
    <w:rsid w:val="009809EF"/>
    <w:rsid w:val="00980FA2"/>
    <w:rsid w:val="00981C6E"/>
    <w:rsid w:val="009835E7"/>
    <w:rsid w:val="009856FE"/>
    <w:rsid w:val="009914EC"/>
    <w:rsid w:val="009916FC"/>
    <w:rsid w:val="00991865"/>
    <w:rsid w:val="00991A69"/>
    <w:rsid w:val="00993289"/>
    <w:rsid w:val="00994D8C"/>
    <w:rsid w:val="009966F2"/>
    <w:rsid w:val="009973D8"/>
    <w:rsid w:val="009A04FC"/>
    <w:rsid w:val="009A11A9"/>
    <w:rsid w:val="009A1B69"/>
    <w:rsid w:val="009A47D6"/>
    <w:rsid w:val="009A5604"/>
    <w:rsid w:val="009A6FD5"/>
    <w:rsid w:val="009A75EE"/>
    <w:rsid w:val="009A7900"/>
    <w:rsid w:val="009B0846"/>
    <w:rsid w:val="009B2F43"/>
    <w:rsid w:val="009B3CB6"/>
    <w:rsid w:val="009B4194"/>
    <w:rsid w:val="009B4368"/>
    <w:rsid w:val="009B47B8"/>
    <w:rsid w:val="009B5222"/>
    <w:rsid w:val="009B5C02"/>
    <w:rsid w:val="009B773A"/>
    <w:rsid w:val="009B7939"/>
    <w:rsid w:val="009B795D"/>
    <w:rsid w:val="009C0D59"/>
    <w:rsid w:val="009C16B6"/>
    <w:rsid w:val="009C3098"/>
    <w:rsid w:val="009C34EA"/>
    <w:rsid w:val="009C39D7"/>
    <w:rsid w:val="009C4EC4"/>
    <w:rsid w:val="009C525E"/>
    <w:rsid w:val="009C71B7"/>
    <w:rsid w:val="009C7BC7"/>
    <w:rsid w:val="009D086B"/>
    <w:rsid w:val="009D1167"/>
    <w:rsid w:val="009D132C"/>
    <w:rsid w:val="009D2672"/>
    <w:rsid w:val="009D45AB"/>
    <w:rsid w:val="009D49D1"/>
    <w:rsid w:val="009D6A91"/>
    <w:rsid w:val="009D771D"/>
    <w:rsid w:val="009D7C38"/>
    <w:rsid w:val="009E1022"/>
    <w:rsid w:val="009E332B"/>
    <w:rsid w:val="009E37D0"/>
    <w:rsid w:val="009E3AD6"/>
    <w:rsid w:val="009E4344"/>
    <w:rsid w:val="009E44A1"/>
    <w:rsid w:val="009E45F1"/>
    <w:rsid w:val="009E51D7"/>
    <w:rsid w:val="009E60FF"/>
    <w:rsid w:val="009E6D8D"/>
    <w:rsid w:val="009F1B17"/>
    <w:rsid w:val="009F2300"/>
    <w:rsid w:val="009F262E"/>
    <w:rsid w:val="009F484A"/>
    <w:rsid w:val="009F5B04"/>
    <w:rsid w:val="009F5B77"/>
    <w:rsid w:val="009F6E59"/>
    <w:rsid w:val="009F729D"/>
    <w:rsid w:val="00A00017"/>
    <w:rsid w:val="00A017DE"/>
    <w:rsid w:val="00A02245"/>
    <w:rsid w:val="00A03D53"/>
    <w:rsid w:val="00A0505B"/>
    <w:rsid w:val="00A0517B"/>
    <w:rsid w:val="00A05C36"/>
    <w:rsid w:val="00A05CCF"/>
    <w:rsid w:val="00A0678B"/>
    <w:rsid w:val="00A07197"/>
    <w:rsid w:val="00A07220"/>
    <w:rsid w:val="00A10490"/>
    <w:rsid w:val="00A10D20"/>
    <w:rsid w:val="00A13F18"/>
    <w:rsid w:val="00A14AF1"/>
    <w:rsid w:val="00A15C0A"/>
    <w:rsid w:val="00A20242"/>
    <w:rsid w:val="00A20EF2"/>
    <w:rsid w:val="00A22045"/>
    <w:rsid w:val="00A238D9"/>
    <w:rsid w:val="00A242BE"/>
    <w:rsid w:val="00A24FBF"/>
    <w:rsid w:val="00A306D4"/>
    <w:rsid w:val="00A31DF3"/>
    <w:rsid w:val="00A3443F"/>
    <w:rsid w:val="00A34B4F"/>
    <w:rsid w:val="00A34DE4"/>
    <w:rsid w:val="00A35963"/>
    <w:rsid w:val="00A35FDB"/>
    <w:rsid w:val="00A4395F"/>
    <w:rsid w:val="00A43B02"/>
    <w:rsid w:val="00A45E0B"/>
    <w:rsid w:val="00A5039D"/>
    <w:rsid w:val="00A506A7"/>
    <w:rsid w:val="00A51FCD"/>
    <w:rsid w:val="00A52CD8"/>
    <w:rsid w:val="00A55314"/>
    <w:rsid w:val="00A56434"/>
    <w:rsid w:val="00A566C1"/>
    <w:rsid w:val="00A61AB5"/>
    <w:rsid w:val="00A61B3D"/>
    <w:rsid w:val="00A63B13"/>
    <w:rsid w:val="00A6402D"/>
    <w:rsid w:val="00A67402"/>
    <w:rsid w:val="00A67A2B"/>
    <w:rsid w:val="00A70C5B"/>
    <w:rsid w:val="00A72400"/>
    <w:rsid w:val="00A727BC"/>
    <w:rsid w:val="00A73201"/>
    <w:rsid w:val="00A7508D"/>
    <w:rsid w:val="00A7562E"/>
    <w:rsid w:val="00A75645"/>
    <w:rsid w:val="00A75DE8"/>
    <w:rsid w:val="00A761F4"/>
    <w:rsid w:val="00A76BAC"/>
    <w:rsid w:val="00A76D0C"/>
    <w:rsid w:val="00A8480A"/>
    <w:rsid w:val="00A84A1E"/>
    <w:rsid w:val="00A850CC"/>
    <w:rsid w:val="00A85527"/>
    <w:rsid w:val="00A879D0"/>
    <w:rsid w:val="00A948A8"/>
    <w:rsid w:val="00AA307C"/>
    <w:rsid w:val="00AA3FD9"/>
    <w:rsid w:val="00AA7A1C"/>
    <w:rsid w:val="00AA7D6A"/>
    <w:rsid w:val="00AB10F7"/>
    <w:rsid w:val="00AB3C06"/>
    <w:rsid w:val="00AB546E"/>
    <w:rsid w:val="00AB6078"/>
    <w:rsid w:val="00AB7751"/>
    <w:rsid w:val="00AC0898"/>
    <w:rsid w:val="00AC12C5"/>
    <w:rsid w:val="00AC4CC3"/>
    <w:rsid w:val="00AC7B53"/>
    <w:rsid w:val="00AC7B91"/>
    <w:rsid w:val="00AD0C1A"/>
    <w:rsid w:val="00AD0FA5"/>
    <w:rsid w:val="00AD119F"/>
    <w:rsid w:val="00AD37D8"/>
    <w:rsid w:val="00AD4B16"/>
    <w:rsid w:val="00AD4F06"/>
    <w:rsid w:val="00AD577D"/>
    <w:rsid w:val="00AD5DFE"/>
    <w:rsid w:val="00AD74AF"/>
    <w:rsid w:val="00AE1252"/>
    <w:rsid w:val="00AE1F10"/>
    <w:rsid w:val="00AE3617"/>
    <w:rsid w:val="00AE6958"/>
    <w:rsid w:val="00AE698A"/>
    <w:rsid w:val="00AF1781"/>
    <w:rsid w:val="00AF1851"/>
    <w:rsid w:val="00AF1E51"/>
    <w:rsid w:val="00AF2BC3"/>
    <w:rsid w:val="00AF3B41"/>
    <w:rsid w:val="00AF4548"/>
    <w:rsid w:val="00AF492E"/>
    <w:rsid w:val="00AF4CF0"/>
    <w:rsid w:val="00AF4EDD"/>
    <w:rsid w:val="00AF6DB3"/>
    <w:rsid w:val="00B01171"/>
    <w:rsid w:val="00B071E8"/>
    <w:rsid w:val="00B07B11"/>
    <w:rsid w:val="00B1124F"/>
    <w:rsid w:val="00B149E5"/>
    <w:rsid w:val="00B14A8A"/>
    <w:rsid w:val="00B15101"/>
    <w:rsid w:val="00B15D1C"/>
    <w:rsid w:val="00B17CA4"/>
    <w:rsid w:val="00B21EAF"/>
    <w:rsid w:val="00B2200A"/>
    <w:rsid w:val="00B23153"/>
    <w:rsid w:val="00B251D8"/>
    <w:rsid w:val="00B26BF9"/>
    <w:rsid w:val="00B27C31"/>
    <w:rsid w:val="00B27FE7"/>
    <w:rsid w:val="00B325D2"/>
    <w:rsid w:val="00B339A4"/>
    <w:rsid w:val="00B33DEC"/>
    <w:rsid w:val="00B363F8"/>
    <w:rsid w:val="00B3753D"/>
    <w:rsid w:val="00B37CF1"/>
    <w:rsid w:val="00B41DAD"/>
    <w:rsid w:val="00B45D0A"/>
    <w:rsid w:val="00B46AA9"/>
    <w:rsid w:val="00B47D53"/>
    <w:rsid w:val="00B502B4"/>
    <w:rsid w:val="00B5354A"/>
    <w:rsid w:val="00B540F9"/>
    <w:rsid w:val="00B5563E"/>
    <w:rsid w:val="00B5587D"/>
    <w:rsid w:val="00B564AC"/>
    <w:rsid w:val="00B576BF"/>
    <w:rsid w:val="00B57CF3"/>
    <w:rsid w:val="00B632A0"/>
    <w:rsid w:val="00B63B17"/>
    <w:rsid w:val="00B64A02"/>
    <w:rsid w:val="00B66294"/>
    <w:rsid w:val="00B66749"/>
    <w:rsid w:val="00B7011F"/>
    <w:rsid w:val="00B7090D"/>
    <w:rsid w:val="00B719AC"/>
    <w:rsid w:val="00B71CA7"/>
    <w:rsid w:val="00B72FB3"/>
    <w:rsid w:val="00B743DF"/>
    <w:rsid w:val="00B74407"/>
    <w:rsid w:val="00B745D9"/>
    <w:rsid w:val="00B749FE"/>
    <w:rsid w:val="00B74BCE"/>
    <w:rsid w:val="00B776FB"/>
    <w:rsid w:val="00B779A9"/>
    <w:rsid w:val="00B77D66"/>
    <w:rsid w:val="00B81AC9"/>
    <w:rsid w:val="00B85DB0"/>
    <w:rsid w:val="00B8604E"/>
    <w:rsid w:val="00B873F4"/>
    <w:rsid w:val="00B90CA8"/>
    <w:rsid w:val="00B91428"/>
    <w:rsid w:val="00B92757"/>
    <w:rsid w:val="00B9292C"/>
    <w:rsid w:val="00B94687"/>
    <w:rsid w:val="00B948F1"/>
    <w:rsid w:val="00B94E8E"/>
    <w:rsid w:val="00BA371F"/>
    <w:rsid w:val="00BA40F7"/>
    <w:rsid w:val="00BA67FA"/>
    <w:rsid w:val="00BA6E4C"/>
    <w:rsid w:val="00BA711D"/>
    <w:rsid w:val="00BA7D0E"/>
    <w:rsid w:val="00BB4C08"/>
    <w:rsid w:val="00BB4DC2"/>
    <w:rsid w:val="00BB751B"/>
    <w:rsid w:val="00BC13C1"/>
    <w:rsid w:val="00BC3183"/>
    <w:rsid w:val="00BC3492"/>
    <w:rsid w:val="00BC4EDA"/>
    <w:rsid w:val="00BC6268"/>
    <w:rsid w:val="00BC7B71"/>
    <w:rsid w:val="00BD1B87"/>
    <w:rsid w:val="00BD24EE"/>
    <w:rsid w:val="00BD28BE"/>
    <w:rsid w:val="00BD2A37"/>
    <w:rsid w:val="00BD5922"/>
    <w:rsid w:val="00BD59FD"/>
    <w:rsid w:val="00BD6418"/>
    <w:rsid w:val="00BD6BDF"/>
    <w:rsid w:val="00BE06AA"/>
    <w:rsid w:val="00BE2504"/>
    <w:rsid w:val="00BE40E1"/>
    <w:rsid w:val="00BE443F"/>
    <w:rsid w:val="00BE6289"/>
    <w:rsid w:val="00BE79DC"/>
    <w:rsid w:val="00BF16B7"/>
    <w:rsid w:val="00BF4191"/>
    <w:rsid w:val="00BF504B"/>
    <w:rsid w:val="00C04DF6"/>
    <w:rsid w:val="00C05C82"/>
    <w:rsid w:val="00C06842"/>
    <w:rsid w:val="00C07C20"/>
    <w:rsid w:val="00C11503"/>
    <w:rsid w:val="00C117DE"/>
    <w:rsid w:val="00C12F4A"/>
    <w:rsid w:val="00C135B9"/>
    <w:rsid w:val="00C141FB"/>
    <w:rsid w:val="00C16572"/>
    <w:rsid w:val="00C24223"/>
    <w:rsid w:val="00C246AB"/>
    <w:rsid w:val="00C24EAB"/>
    <w:rsid w:val="00C2586A"/>
    <w:rsid w:val="00C25B2D"/>
    <w:rsid w:val="00C25D46"/>
    <w:rsid w:val="00C262D5"/>
    <w:rsid w:val="00C26B1C"/>
    <w:rsid w:val="00C26E5A"/>
    <w:rsid w:val="00C300B3"/>
    <w:rsid w:val="00C305DF"/>
    <w:rsid w:val="00C30C1C"/>
    <w:rsid w:val="00C32870"/>
    <w:rsid w:val="00C32904"/>
    <w:rsid w:val="00C34BEF"/>
    <w:rsid w:val="00C351B0"/>
    <w:rsid w:val="00C35450"/>
    <w:rsid w:val="00C36652"/>
    <w:rsid w:val="00C40E60"/>
    <w:rsid w:val="00C41A06"/>
    <w:rsid w:val="00C4248B"/>
    <w:rsid w:val="00C44AF7"/>
    <w:rsid w:val="00C45CDD"/>
    <w:rsid w:val="00C4666A"/>
    <w:rsid w:val="00C47C23"/>
    <w:rsid w:val="00C50372"/>
    <w:rsid w:val="00C513B5"/>
    <w:rsid w:val="00C51CCB"/>
    <w:rsid w:val="00C52B4A"/>
    <w:rsid w:val="00C52B7C"/>
    <w:rsid w:val="00C54CAF"/>
    <w:rsid w:val="00C55677"/>
    <w:rsid w:val="00C55CC3"/>
    <w:rsid w:val="00C56C29"/>
    <w:rsid w:val="00C61E1D"/>
    <w:rsid w:val="00C61F92"/>
    <w:rsid w:val="00C62467"/>
    <w:rsid w:val="00C625E8"/>
    <w:rsid w:val="00C62A05"/>
    <w:rsid w:val="00C63A63"/>
    <w:rsid w:val="00C646AF"/>
    <w:rsid w:val="00C674D4"/>
    <w:rsid w:val="00C67CCB"/>
    <w:rsid w:val="00C7236A"/>
    <w:rsid w:val="00C72883"/>
    <w:rsid w:val="00C730B6"/>
    <w:rsid w:val="00C741AD"/>
    <w:rsid w:val="00C741C9"/>
    <w:rsid w:val="00C74DEB"/>
    <w:rsid w:val="00C75C03"/>
    <w:rsid w:val="00C767D6"/>
    <w:rsid w:val="00C76B4D"/>
    <w:rsid w:val="00C76FBB"/>
    <w:rsid w:val="00C84603"/>
    <w:rsid w:val="00C85111"/>
    <w:rsid w:val="00C85592"/>
    <w:rsid w:val="00C85F24"/>
    <w:rsid w:val="00C85FAC"/>
    <w:rsid w:val="00C86944"/>
    <w:rsid w:val="00C87920"/>
    <w:rsid w:val="00C935AE"/>
    <w:rsid w:val="00C9522F"/>
    <w:rsid w:val="00C95822"/>
    <w:rsid w:val="00C95BA9"/>
    <w:rsid w:val="00C97237"/>
    <w:rsid w:val="00CA0882"/>
    <w:rsid w:val="00CA4D20"/>
    <w:rsid w:val="00CA4DC8"/>
    <w:rsid w:val="00CA5A9F"/>
    <w:rsid w:val="00CA7CE0"/>
    <w:rsid w:val="00CB0FAF"/>
    <w:rsid w:val="00CB4924"/>
    <w:rsid w:val="00CB5361"/>
    <w:rsid w:val="00CB64C9"/>
    <w:rsid w:val="00CB6779"/>
    <w:rsid w:val="00CB7BEE"/>
    <w:rsid w:val="00CB7FD1"/>
    <w:rsid w:val="00CC11AF"/>
    <w:rsid w:val="00CC14E1"/>
    <w:rsid w:val="00CC2039"/>
    <w:rsid w:val="00CC2338"/>
    <w:rsid w:val="00CD027D"/>
    <w:rsid w:val="00CD2140"/>
    <w:rsid w:val="00CD2328"/>
    <w:rsid w:val="00CD3758"/>
    <w:rsid w:val="00CD437E"/>
    <w:rsid w:val="00CD4CFB"/>
    <w:rsid w:val="00CD5A95"/>
    <w:rsid w:val="00CD7445"/>
    <w:rsid w:val="00CD74B7"/>
    <w:rsid w:val="00CD7749"/>
    <w:rsid w:val="00CE0551"/>
    <w:rsid w:val="00CE0D64"/>
    <w:rsid w:val="00CE1039"/>
    <w:rsid w:val="00CE1A3F"/>
    <w:rsid w:val="00CE2158"/>
    <w:rsid w:val="00CE292E"/>
    <w:rsid w:val="00CE5788"/>
    <w:rsid w:val="00CE7AF9"/>
    <w:rsid w:val="00CF2FFE"/>
    <w:rsid w:val="00CF3ED8"/>
    <w:rsid w:val="00CF5EB2"/>
    <w:rsid w:val="00CF5FD4"/>
    <w:rsid w:val="00CF7A34"/>
    <w:rsid w:val="00D01A61"/>
    <w:rsid w:val="00D01CBE"/>
    <w:rsid w:val="00D0344C"/>
    <w:rsid w:val="00D07C8F"/>
    <w:rsid w:val="00D1224C"/>
    <w:rsid w:val="00D1237E"/>
    <w:rsid w:val="00D158E5"/>
    <w:rsid w:val="00D16612"/>
    <w:rsid w:val="00D16A22"/>
    <w:rsid w:val="00D16A66"/>
    <w:rsid w:val="00D21643"/>
    <w:rsid w:val="00D216E4"/>
    <w:rsid w:val="00D21BFF"/>
    <w:rsid w:val="00D223A8"/>
    <w:rsid w:val="00D27342"/>
    <w:rsid w:val="00D27978"/>
    <w:rsid w:val="00D31C72"/>
    <w:rsid w:val="00D36869"/>
    <w:rsid w:val="00D3742A"/>
    <w:rsid w:val="00D4180E"/>
    <w:rsid w:val="00D438C7"/>
    <w:rsid w:val="00D441F7"/>
    <w:rsid w:val="00D47329"/>
    <w:rsid w:val="00D519AA"/>
    <w:rsid w:val="00D535A1"/>
    <w:rsid w:val="00D53956"/>
    <w:rsid w:val="00D559C6"/>
    <w:rsid w:val="00D570E3"/>
    <w:rsid w:val="00D57337"/>
    <w:rsid w:val="00D61796"/>
    <w:rsid w:val="00D635B8"/>
    <w:rsid w:val="00D641A1"/>
    <w:rsid w:val="00D72FA0"/>
    <w:rsid w:val="00D744CB"/>
    <w:rsid w:val="00D75B41"/>
    <w:rsid w:val="00D765CA"/>
    <w:rsid w:val="00D7698A"/>
    <w:rsid w:val="00D855F8"/>
    <w:rsid w:val="00D85EAE"/>
    <w:rsid w:val="00D863F7"/>
    <w:rsid w:val="00D870DD"/>
    <w:rsid w:val="00D90272"/>
    <w:rsid w:val="00D91D9E"/>
    <w:rsid w:val="00D9584B"/>
    <w:rsid w:val="00D961A0"/>
    <w:rsid w:val="00DA4D62"/>
    <w:rsid w:val="00DA747A"/>
    <w:rsid w:val="00DA74E6"/>
    <w:rsid w:val="00DA7BAE"/>
    <w:rsid w:val="00DB2001"/>
    <w:rsid w:val="00DB6938"/>
    <w:rsid w:val="00DC054F"/>
    <w:rsid w:val="00DC208B"/>
    <w:rsid w:val="00DC2278"/>
    <w:rsid w:val="00DC2D74"/>
    <w:rsid w:val="00DC58D0"/>
    <w:rsid w:val="00DC64AD"/>
    <w:rsid w:val="00DD0E32"/>
    <w:rsid w:val="00DD111C"/>
    <w:rsid w:val="00DD1A93"/>
    <w:rsid w:val="00DD1F3E"/>
    <w:rsid w:val="00DD3420"/>
    <w:rsid w:val="00DD3DAE"/>
    <w:rsid w:val="00DD4C0A"/>
    <w:rsid w:val="00DD5C1E"/>
    <w:rsid w:val="00DD5E53"/>
    <w:rsid w:val="00DD7EEB"/>
    <w:rsid w:val="00DE0D5C"/>
    <w:rsid w:val="00DE3709"/>
    <w:rsid w:val="00DE4283"/>
    <w:rsid w:val="00DE5E15"/>
    <w:rsid w:val="00DF0216"/>
    <w:rsid w:val="00DF1A74"/>
    <w:rsid w:val="00DF38B8"/>
    <w:rsid w:val="00DF41B3"/>
    <w:rsid w:val="00DF436F"/>
    <w:rsid w:val="00DF43A9"/>
    <w:rsid w:val="00DF74DB"/>
    <w:rsid w:val="00E00EA8"/>
    <w:rsid w:val="00E0178F"/>
    <w:rsid w:val="00E0184D"/>
    <w:rsid w:val="00E01D2A"/>
    <w:rsid w:val="00E03D6B"/>
    <w:rsid w:val="00E04A63"/>
    <w:rsid w:val="00E04A86"/>
    <w:rsid w:val="00E04EAE"/>
    <w:rsid w:val="00E0501B"/>
    <w:rsid w:val="00E066AF"/>
    <w:rsid w:val="00E07C27"/>
    <w:rsid w:val="00E116E0"/>
    <w:rsid w:val="00E120F4"/>
    <w:rsid w:val="00E16371"/>
    <w:rsid w:val="00E16DB0"/>
    <w:rsid w:val="00E23727"/>
    <w:rsid w:val="00E24753"/>
    <w:rsid w:val="00E24BCB"/>
    <w:rsid w:val="00E266E8"/>
    <w:rsid w:val="00E26DD0"/>
    <w:rsid w:val="00E26DD5"/>
    <w:rsid w:val="00E27FA0"/>
    <w:rsid w:val="00E30D93"/>
    <w:rsid w:val="00E30FB1"/>
    <w:rsid w:val="00E338D6"/>
    <w:rsid w:val="00E33B01"/>
    <w:rsid w:val="00E34AA5"/>
    <w:rsid w:val="00E34CB9"/>
    <w:rsid w:val="00E363B0"/>
    <w:rsid w:val="00E367DE"/>
    <w:rsid w:val="00E41AF4"/>
    <w:rsid w:val="00E4251C"/>
    <w:rsid w:val="00E425B3"/>
    <w:rsid w:val="00E46DDB"/>
    <w:rsid w:val="00E5002C"/>
    <w:rsid w:val="00E50954"/>
    <w:rsid w:val="00E52A6B"/>
    <w:rsid w:val="00E52BCF"/>
    <w:rsid w:val="00E53DE4"/>
    <w:rsid w:val="00E53E24"/>
    <w:rsid w:val="00E54FA9"/>
    <w:rsid w:val="00E55758"/>
    <w:rsid w:val="00E55994"/>
    <w:rsid w:val="00E57EAE"/>
    <w:rsid w:val="00E64AA7"/>
    <w:rsid w:val="00E6547B"/>
    <w:rsid w:val="00E679F9"/>
    <w:rsid w:val="00E702BC"/>
    <w:rsid w:val="00E705CC"/>
    <w:rsid w:val="00E70624"/>
    <w:rsid w:val="00E71241"/>
    <w:rsid w:val="00E71A19"/>
    <w:rsid w:val="00E73E97"/>
    <w:rsid w:val="00E74592"/>
    <w:rsid w:val="00E74EBE"/>
    <w:rsid w:val="00E751CB"/>
    <w:rsid w:val="00E75D44"/>
    <w:rsid w:val="00E77CDB"/>
    <w:rsid w:val="00E8381C"/>
    <w:rsid w:val="00E85125"/>
    <w:rsid w:val="00E862E3"/>
    <w:rsid w:val="00E87F17"/>
    <w:rsid w:val="00E9137B"/>
    <w:rsid w:val="00E91E51"/>
    <w:rsid w:val="00E92AD0"/>
    <w:rsid w:val="00E9386F"/>
    <w:rsid w:val="00E93A54"/>
    <w:rsid w:val="00E94401"/>
    <w:rsid w:val="00E9695C"/>
    <w:rsid w:val="00E97907"/>
    <w:rsid w:val="00E97CC2"/>
    <w:rsid w:val="00EA0102"/>
    <w:rsid w:val="00EA028E"/>
    <w:rsid w:val="00EA0800"/>
    <w:rsid w:val="00EA144D"/>
    <w:rsid w:val="00EA1EAA"/>
    <w:rsid w:val="00EA2A6F"/>
    <w:rsid w:val="00EA3816"/>
    <w:rsid w:val="00EA5A85"/>
    <w:rsid w:val="00EA5F27"/>
    <w:rsid w:val="00EA643B"/>
    <w:rsid w:val="00EA6722"/>
    <w:rsid w:val="00EA6EC4"/>
    <w:rsid w:val="00EB28EF"/>
    <w:rsid w:val="00EB342B"/>
    <w:rsid w:val="00EB6F0D"/>
    <w:rsid w:val="00EB768E"/>
    <w:rsid w:val="00EC0CDB"/>
    <w:rsid w:val="00EC4C71"/>
    <w:rsid w:val="00EC7A1E"/>
    <w:rsid w:val="00ED44B0"/>
    <w:rsid w:val="00ED4513"/>
    <w:rsid w:val="00ED723C"/>
    <w:rsid w:val="00ED7C04"/>
    <w:rsid w:val="00EE1463"/>
    <w:rsid w:val="00EE1D51"/>
    <w:rsid w:val="00EE3595"/>
    <w:rsid w:val="00EE709F"/>
    <w:rsid w:val="00EE7806"/>
    <w:rsid w:val="00EE7D61"/>
    <w:rsid w:val="00EF121B"/>
    <w:rsid w:val="00EF1F1A"/>
    <w:rsid w:val="00EF5238"/>
    <w:rsid w:val="00EF551D"/>
    <w:rsid w:val="00EF6500"/>
    <w:rsid w:val="00EF7AF1"/>
    <w:rsid w:val="00F00BEA"/>
    <w:rsid w:val="00F029BF"/>
    <w:rsid w:val="00F039BA"/>
    <w:rsid w:val="00F03C2E"/>
    <w:rsid w:val="00F043EE"/>
    <w:rsid w:val="00F048E2"/>
    <w:rsid w:val="00F04E14"/>
    <w:rsid w:val="00F11E3A"/>
    <w:rsid w:val="00F11E85"/>
    <w:rsid w:val="00F1319A"/>
    <w:rsid w:val="00F13221"/>
    <w:rsid w:val="00F15299"/>
    <w:rsid w:val="00F15CCE"/>
    <w:rsid w:val="00F176DC"/>
    <w:rsid w:val="00F2039A"/>
    <w:rsid w:val="00F21E0F"/>
    <w:rsid w:val="00F22455"/>
    <w:rsid w:val="00F235CE"/>
    <w:rsid w:val="00F2595D"/>
    <w:rsid w:val="00F260A0"/>
    <w:rsid w:val="00F26A66"/>
    <w:rsid w:val="00F26E31"/>
    <w:rsid w:val="00F3167C"/>
    <w:rsid w:val="00F31E98"/>
    <w:rsid w:val="00F320C4"/>
    <w:rsid w:val="00F3404A"/>
    <w:rsid w:val="00F34140"/>
    <w:rsid w:val="00F344F3"/>
    <w:rsid w:val="00F34944"/>
    <w:rsid w:val="00F3672C"/>
    <w:rsid w:val="00F36737"/>
    <w:rsid w:val="00F37124"/>
    <w:rsid w:val="00F37A21"/>
    <w:rsid w:val="00F37D16"/>
    <w:rsid w:val="00F4005C"/>
    <w:rsid w:val="00F41316"/>
    <w:rsid w:val="00F41B80"/>
    <w:rsid w:val="00F42027"/>
    <w:rsid w:val="00F422C3"/>
    <w:rsid w:val="00F4270C"/>
    <w:rsid w:val="00F42F31"/>
    <w:rsid w:val="00F43967"/>
    <w:rsid w:val="00F45646"/>
    <w:rsid w:val="00F464D7"/>
    <w:rsid w:val="00F46A88"/>
    <w:rsid w:val="00F51037"/>
    <w:rsid w:val="00F51D40"/>
    <w:rsid w:val="00F52835"/>
    <w:rsid w:val="00F5421A"/>
    <w:rsid w:val="00F54F4D"/>
    <w:rsid w:val="00F5657D"/>
    <w:rsid w:val="00F57384"/>
    <w:rsid w:val="00F577B9"/>
    <w:rsid w:val="00F60715"/>
    <w:rsid w:val="00F62423"/>
    <w:rsid w:val="00F6500A"/>
    <w:rsid w:val="00F669F9"/>
    <w:rsid w:val="00F67FF3"/>
    <w:rsid w:val="00F71913"/>
    <w:rsid w:val="00F72588"/>
    <w:rsid w:val="00F73F0F"/>
    <w:rsid w:val="00F74697"/>
    <w:rsid w:val="00F74F1D"/>
    <w:rsid w:val="00F75705"/>
    <w:rsid w:val="00F764C0"/>
    <w:rsid w:val="00F80566"/>
    <w:rsid w:val="00F851AB"/>
    <w:rsid w:val="00F8679E"/>
    <w:rsid w:val="00F8680B"/>
    <w:rsid w:val="00F86F38"/>
    <w:rsid w:val="00F90894"/>
    <w:rsid w:val="00F940F2"/>
    <w:rsid w:val="00F955C3"/>
    <w:rsid w:val="00F95A57"/>
    <w:rsid w:val="00FA016D"/>
    <w:rsid w:val="00FA0858"/>
    <w:rsid w:val="00FA0B18"/>
    <w:rsid w:val="00FA3394"/>
    <w:rsid w:val="00FA4E2E"/>
    <w:rsid w:val="00FA65B8"/>
    <w:rsid w:val="00FA704C"/>
    <w:rsid w:val="00FA76C2"/>
    <w:rsid w:val="00FB591C"/>
    <w:rsid w:val="00FB61DF"/>
    <w:rsid w:val="00FB7BC9"/>
    <w:rsid w:val="00FC05A2"/>
    <w:rsid w:val="00FC1FE7"/>
    <w:rsid w:val="00FC3923"/>
    <w:rsid w:val="00FC3F0E"/>
    <w:rsid w:val="00FC5DD5"/>
    <w:rsid w:val="00FC6B52"/>
    <w:rsid w:val="00FD003E"/>
    <w:rsid w:val="00FD0835"/>
    <w:rsid w:val="00FD21FC"/>
    <w:rsid w:val="00FD2483"/>
    <w:rsid w:val="00FD2B3D"/>
    <w:rsid w:val="00FD4C87"/>
    <w:rsid w:val="00FD4E45"/>
    <w:rsid w:val="00FD7247"/>
    <w:rsid w:val="00FD79A8"/>
    <w:rsid w:val="00FE146C"/>
    <w:rsid w:val="00FE229A"/>
    <w:rsid w:val="00FE2377"/>
    <w:rsid w:val="00FE4A91"/>
    <w:rsid w:val="00FE5ADB"/>
    <w:rsid w:val="00FE5CD6"/>
    <w:rsid w:val="00FE6613"/>
    <w:rsid w:val="00FE68E7"/>
    <w:rsid w:val="00FE7561"/>
    <w:rsid w:val="00FF00C8"/>
    <w:rsid w:val="00FF0444"/>
    <w:rsid w:val="00FF1CF4"/>
    <w:rsid w:val="00FF3CCF"/>
    <w:rsid w:val="00FF4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8BB218"/>
  <w15:docId w15:val="{BF735246-7F37-4B36-B2FC-DAF7EED88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entury Gothic" w:eastAsia="Calibri" w:hAnsi="Century Gothic" w:cs="Mangal"/>
        <w:lang w:val="ca-ES" w:eastAsia="ca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236A"/>
    <w:pPr>
      <w:spacing w:after="100" w:line="276" w:lineRule="auto"/>
    </w:pPr>
    <w:rPr>
      <w:sz w:val="18"/>
      <w:szCs w:val="1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5866"/>
    <w:pPr>
      <w:keepNext/>
      <w:keepLines/>
      <w:spacing w:before="480" w:after="0"/>
      <w:outlineLvl w:val="0"/>
    </w:pPr>
    <w:rPr>
      <w:rFonts w:eastAsia="Times New Roman" w:cs="Times New Roman"/>
      <w:b/>
      <w:bCs/>
      <w:color w:val="365F91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71B"/>
    <w:pPr>
      <w:keepNext/>
      <w:keepLines/>
      <w:spacing w:before="200" w:after="0"/>
      <w:outlineLvl w:val="1"/>
    </w:pPr>
    <w:rPr>
      <w:rFonts w:eastAsia="Times New Roman" w:cs="Times New Roman"/>
      <w:b/>
      <w:bCs/>
      <w:color w:val="548DD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35F3"/>
    <w:pPr>
      <w:keepNext/>
      <w:keepLines/>
      <w:spacing w:before="200" w:after="0"/>
      <w:outlineLvl w:val="2"/>
    </w:pPr>
    <w:rPr>
      <w:rFonts w:eastAsia="Times New Roman" w:cs="Times New Roman"/>
      <w:b/>
      <w:bCs/>
      <w:i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ColorfulGrid-Accent5">
    <w:name w:val="Colorful Grid Accent 5"/>
    <w:aliases w:val="IC2"/>
    <w:basedOn w:val="TableNormal"/>
    <w:uiPriority w:val="73"/>
    <w:rsid w:val="00E92AD0"/>
    <w:rPr>
      <w:rFonts w:eastAsia="Times New Roman"/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rFonts w:ascii="Century Gothic" w:hAnsi="Century Gothic"/>
        <w:b w:val="0"/>
        <w:bCs/>
        <w:color w:val="FFFFFF"/>
        <w:sz w:val="18"/>
      </w:rPr>
      <w:tblPr/>
      <w:tcPr>
        <w:shd w:val="clear" w:color="auto" w:fill="C69E00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rFonts w:ascii="Century Gothic" w:hAnsi="Century Gothic"/>
        <w:color w:val="auto"/>
        <w:sz w:val="1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D300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649AC6"/>
      </w:tcPr>
    </w:tblStylePr>
    <w:tblStylePr w:type="band1Horz">
      <w:tblPr/>
      <w:tcPr>
        <w:shd w:val="clear" w:color="auto" w:fill="649AC6"/>
      </w:tcPr>
    </w:tblStylePr>
    <w:tblStylePr w:type="band2Horz">
      <w:rPr>
        <w:rFonts w:ascii="Century Gothic" w:hAnsi="Century Gothic"/>
      </w:rPr>
      <w:tblPr/>
      <w:tcPr>
        <w:shd w:val="clear" w:color="auto" w:fill="FFFFFF"/>
      </w:tcPr>
    </w:tblStylePr>
  </w:style>
  <w:style w:type="paragraph" w:styleId="ListParagraph">
    <w:name w:val="List Paragraph"/>
    <w:basedOn w:val="Normal"/>
    <w:uiPriority w:val="34"/>
    <w:qFormat/>
    <w:rsid w:val="0049117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5599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994"/>
  </w:style>
  <w:style w:type="paragraph" w:styleId="Footer">
    <w:name w:val="footer"/>
    <w:basedOn w:val="Normal"/>
    <w:link w:val="FooterChar"/>
    <w:uiPriority w:val="99"/>
    <w:unhideWhenUsed/>
    <w:rsid w:val="00E5599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994"/>
  </w:style>
  <w:style w:type="table" w:styleId="TableGrid">
    <w:name w:val="Table Grid"/>
    <w:basedOn w:val="TableNormal"/>
    <w:uiPriority w:val="59"/>
    <w:rsid w:val="00A503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uthor">
    <w:name w:val="author"/>
    <w:basedOn w:val="DefaultParagraphFont"/>
    <w:rsid w:val="00AC7B53"/>
  </w:style>
  <w:style w:type="character" w:customStyle="1" w:styleId="apple-converted-space">
    <w:name w:val="apple-converted-space"/>
    <w:basedOn w:val="DefaultParagraphFont"/>
    <w:rsid w:val="00AC7B53"/>
  </w:style>
  <w:style w:type="character" w:customStyle="1" w:styleId="pubyear">
    <w:name w:val="pubyear"/>
    <w:basedOn w:val="DefaultParagraphFont"/>
    <w:rsid w:val="00AC7B53"/>
  </w:style>
  <w:style w:type="character" w:customStyle="1" w:styleId="articletitle">
    <w:name w:val="articletitle"/>
    <w:basedOn w:val="DefaultParagraphFont"/>
    <w:rsid w:val="00AC7B53"/>
  </w:style>
  <w:style w:type="character" w:customStyle="1" w:styleId="journaltitle">
    <w:name w:val="journaltitle"/>
    <w:basedOn w:val="DefaultParagraphFont"/>
    <w:rsid w:val="00AC7B53"/>
  </w:style>
  <w:style w:type="character" w:customStyle="1" w:styleId="vol">
    <w:name w:val="vol"/>
    <w:basedOn w:val="DefaultParagraphFont"/>
    <w:rsid w:val="00AC7B53"/>
  </w:style>
  <w:style w:type="character" w:customStyle="1" w:styleId="pagefirst">
    <w:name w:val="pagefirst"/>
    <w:basedOn w:val="DefaultParagraphFont"/>
    <w:rsid w:val="00AC7B53"/>
  </w:style>
  <w:style w:type="character" w:customStyle="1" w:styleId="pagelast">
    <w:name w:val="pagelast"/>
    <w:basedOn w:val="DefaultParagraphFont"/>
    <w:rsid w:val="00AC7B53"/>
  </w:style>
  <w:style w:type="character" w:styleId="Hyperlink">
    <w:name w:val="Hyperlink"/>
    <w:basedOn w:val="DefaultParagraphFont"/>
    <w:uiPriority w:val="99"/>
    <w:unhideWhenUsed/>
    <w:rsid w:val="00AC7B5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A5866"/>
    <w:rPr>
      <w:rFonts w:eastAsia="Times New Roman" w:cs="Times New Roman"/>
      <w:b/>
      <w:bCs/>
      <w:color w:val="365F91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A5866"/>
    <w:pPr>
      <w:outlineLvl w:val="9"/>
    </w:pPr>
    <w:rPr>
      <w:lang w:val="es-E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A58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5866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5771B"/>
    <w:rPr>
      <w:rFonts w:eastAsia="Times New Roman" w:cs="Times New Roman"/>
      <w:b/>
      <w:bCs/>
      <w:color w:val="548DD4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5771B"/>
  </w:style>
  <w:style w:type="paragraph" w:styleId="TOC2">
    <w:name w:val="toc 2"/>
    <w:basedOn w:val="Normal"/>
    <w:next w:val="Normal"/>
    <w:autoRedefine/>
    <w:uiPriority w:val="39"/>
    <w:unhideWhenUsed/>
    <w:rsid w:val="0045771B"/>
    <w:pPr>
      <w:ind w:left="1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68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ca-E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68E7"/>
    <w:rPr>
      <w:rFonts w:ascii="Courier New" w:eastAsia="Times New Roman" w:hAnsi="Courier New" w:cs="Courier New"/>
      <w:sz w:val="20"/>
      <w:szCs w:val="20"/>
      <w:lang w:eastAsia="ca-ES"/>
    </w:rPr>
  </w:style>
  <w:style w:type="character" w:styleId="PlaceholderText">
    <w:name w:val="Placeholder Text"/>
    <w:basedOn w:val="DefaultParagraphFont"/>
    <w:uiPriority w:val="99"/>
    <w:semiHidden/>
    <w:rsid w:val="001621F4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1735F3"/>
    <w:rPr>
      <w:rFonts w:eastAsia="Times New Roman" w:cs="Times New Roman"/>
      <w:b/>
      <w:bCs/>
      <w:i/>
      <w:color w:val="000000"/>
    </w:rPr>
  </w:style>
  <w:style w:type="paragraph" w:styleId="Bibliography">
    <w:name w:val="Bibliography"/>
    <w:basedOn w:val="Normal"/>
    <w:next w:val="Normal"/>
    <w:uiPriority w:val="37"/>
    <w:unhideWhenUsed/>
    <w:rsid w:val="00035CCF"/>
  </w:style>
  <w:style w:type="paragraph" w:styleId="TOC3">
    <w:name w:val="toc 3"/>
    <w:basedOn w:val="Normal"/>
    <w:next w:val="Normal"/>
    <w:autoRedefine/>
    <w:uiPriority w:val="39"/>
    <w:unhideWhenUsed/>
    <w:rsid w:val="009A11A9"/>
    <w:pPr>
      <w:ind w:left="360"/>
    </w:pPr>
  </w:style>
  <w:style w:type="paragraph" w:styleId="NormalWeb">
    <w:name w:val="Normal (Web)"/>
    <w:basedOn w:val="Normal"/>
    <w:uiPriority w:val="99"/>
    <w:semiHidden/>
    <w:unhideWhenUsed/>
    <w:rsid w:val="00D216E4"/>
    <w:pPr>
      <w:spacing w:before="100"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a-ES"/>
    </w:rPr>
  </w:style>
  <w:style w:type="character" w:styleId="FollowedHyperlink">
    <w:name w:val="FollowedHyperlink"/>
    <w:basedOn w:val="DefaultParagraphFont"/>
    <w:uiPriority w:val="99"/>
    <w:semiHidden/>
    <w:unhideWhenUsed/>
    <w:rsid w:val="006F5297"/>
    <w:rPr>
      <w:color w:val="800080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9258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9258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92582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7918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9182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9182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18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182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73E97"/>
    <w:rPr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2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4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3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4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0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3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8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4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6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3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6889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84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22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mments" Target="comments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A6CDBA2-4045-4EE7-8B36-4BE2552AAC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3359</Words>
  <Characters>19147</Characters>
  <Application>Microsoft Office Word</Application>
  <DocSecurity>0</DocSecurity>
  <Lines>159</Lines>
  <Paragraphs>44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Títol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22462</CharactersWithSpaces>
  <SharedDoc>false</SharedDoc>
  <HLinks>
    <vt:vector size="90" baseType="variant">
      <vt:variant>
        <vt:i4>1966134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_Toc417851014</vt:lpwstr>
      </vt:variant>
      <vt:variant>
        <vt:i4>1966134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_Toc417851013</vt:lpwstr>
      </vt:variant>
      <vt:variant>
        <vt:i4>1966134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_Toc417851012</vt:lpwstr>
      </vt:variant>
      <vt:variant>
        <vt:i4>1966134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_Toc417851011</vt:lpwstr>
      </vt:variant>
      <vt:variant>
        <vt:i4>1966134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_Toc417851010</vt:lpwstr>
      </vt:variant>
      <vt:variant>
        <vt:i4>2031670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_Toc417851009</vt:lpwstr>
      </vt:variant>
      <vt:variant>
        <vt:i4>2031670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_Toc417851008</vt:lpwstr>
      </vt:variant>
      <vt:variant>
        <vt:i4>2031670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_Toc417851007</vt:lpwstr>
      </vt:variant>
      <vt:variant>
        <vt:i4>2031670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_Toc417851006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_Toc417851005</vt:lpwstr>
      </vt:variant>
      <vt:variant>
        <vt:i4>2031670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_Toc417851004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_Toc417851003</vt:lpwstr>
      </vt:variant>
      <vt:variant>
        <vt:i4>2031670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_Toc417851002</vt:lpwstr>
      </vt:variant>
      <vt:variant>
        <vt:i4>2031670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_Toc417851001</vt:lpwstr>
      </vt:variant>
      <vt:variant>
        <vt:i4>5374072</vt:i4>
      </vt:variant>
      <vt:variant>
        <vt:i4>0</vt:i4>
      </vt:variant>
      <vt:variant>
        <vt:i4>0</vt:i4>
      </vt:variant>
      <vt:variant>
        <vt:i4>5</vt:i4>
      </vt:variant>
      <vt:variant>
        <vt:lpwstr>http://ec.europa.eu/environment/nature/invasivealien/index_en.htm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Isaac Besora</cp:lastModifiedBy>
  <cp:revision>3</cp:revision>
  <cp:lastPrinted>2014-07-02T23:13:00Z</cp:lastPrinted>
  <dcterms:created xsi:type="dcterms:W3CDTF">2015-09-29T16:09:00Z</dcterms:created>
  <dcterms:modified xsi:type="dcterms:W3CDTF">2015-09-29T16:26:00Z</dcterms:modified>
</cp:coreProperties>
</file>